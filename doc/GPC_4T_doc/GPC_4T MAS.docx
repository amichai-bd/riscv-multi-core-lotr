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C77E71" w14:textId="77777777" w:rsidR="00C415EF" w:rsidRPr="00773F43" w:rsidRDefault="00C415EF" w:rsidP="00C415EF">
      <w:pPr>
        <w:rPr>
          <w:vertAlign w:val="subscript"/>
        </w:rPr>
      </w:pPr>
    </w:p>
    <w:p w14:paraId="0F4A8F7E" w14:textId="30519035" w:rsidR="00C415EF" w:rsidRPr="002A19B8" w:rsidRDefault="00C415EF" w:rsidP="00C415EF">
      <w:pPr>
        <w:pStyle w:val="a3"/>
        <w:jc w:val="center"/>
        <w:rPr>
          <w:rStyle w:val="a6"/>
          <w:b w:val="0"/>
          <w:bCs w:val="0"/>
        </w:rPr>
      </w:pPr>
      <w:r>
        <w:rPr>
          <w:rStyle w:val="a6"/>
        </w:rPr>
        <w:t>GPC_4T:</w:t>
      </w:r>
      <w:r>
        <w:rPr>
          <w:rStyle w:val="a6"/>
        </w:rPr>
        <w:br/>
        <w:t>MAS</w:t>
      </w:r>
    </w:p>
    <w:p w14:paraId="3A6F9177" w14:textId="67365BFB" w:rsidR="00C415EF" w:rsidRDefault="00C415EF" w:rsidP="00C415EF">
      <w:pPr>
        <w:pStyle w:val="a7"/>
        <w:jc w:val="center"/>
        <w:rPr>
          <w:rStyle w:val="ad"/>
          <w:sz w:val="36"/>
          <w:szCs w:val="36"/>
        </w:rPr>
      </w:pPr>
      <w:r>
        <w:rPr>
          <w:rStyle w:val="ad"/>
          <w:sz w:val="36"/>
          <w:szCs w:val="36"/>
        </w:rPr>
        <w:t>GPC_4T Micro-Level Architecture Specifications</w:t>
      </w:r>
    </w:p>
    <w:p w14:paraId="0FB4A31F" w14:textId="77777777" w:rsidR="00963AD6" w:rsidRDefault="00963AD6" w:rsidP="00963AD6">
      <w:pPr>
        <w:pStyle w:val="a7"/>
        <w:rPr>
          <w:lang w:val="fr-FR"/>
        </w:rPr>
      </w:pPr>
      <w:r>
        <w:rPr>
          <w:rStyle w:val="aa"/>
        </w:rPr>
        <w:t xml:space="preserve">Adi Levy </w:t>
      </w:r>
      <w:r w:rsidRPr="00536FE0">
        <w:rPr>
          <w:lang w:val="fr-FR"/>
        </w:rPr>
        <w:t>(</w:t>
      </w:r>
      <w:hyperlink r:id="rId11" w:history="1">
        <w:r w:rsidRPr="002B43B6">
          <w:rPr>
            <w:rStyle w:val="Hyperlink"/>
            <w:lang w:val="fr-FR"/>
          </w:rPr>
          <w:t>adi.levy@campus.technion.ac.il</w:t>
        </w:r>
      </w:hyperlink>
      <w:r w:rsidRPr="00536FE0">
        <w:rPr>
          <w:lang w:val="fr-FR"/>
        </w:rPr>
        <w:t>)</w:t>
      </w:r>
    </w:p>
    <w:p w14:paraId="2B73ACB0" w14:textId="555E924B" w:rsidR="00963AD6" w:rsidRPr="00963AD6" w:rsidRDefault="00963AD6" w:rsidP="00963AD6">
      <w:pPr>
        <w:rPr>
          <w:lang w:val="fr-FR"/>
        </w:rPr>
      </w:pPr>
      <w:r>
        <w:rPr>
          <w:rStyle w:val="aa"/>
        </w:rPr>
        <w:t xml:space="preserve">Saar Kadosh </w:t>
      </w:r>
      <w:r w:rsidRPr="00536FE0">
        <w:rPr>
          <w:lang w:val="fr-FR"/>
        </w:rPr>
        <w:t>(</w:t>
      </w:r>
      <w:hyperlink r:id="rId12" w:history="1">
        <w:r w:rsidRPr="00140E6D">
          <w:rPr>
            <w:rStyle w:val="Hyperlink"/>
            <w:lang w:val="fr-FR"/>
          </w:rPr>
          <w:t>skadosh@campus.technion.ac.il</w:t>
        </w:r>
      </w:hyperlink>
      <w:r>
        <w:rPr>
          <w:lang w:val="fr-FR"/>
        </w:rPr>
        <w:t>)</w:t>
      </w:r>
    </w:p>
    <w:sdt>
      <w:sdtPr>
        <w:rPr>
          <w:rFonts w:asciiTheme="minorHAnsi" w:eastAsiaTheme="minorEastAsia" w:hAnsiTheme="minorHAnsi" w:cstheme="minorBidi"/>
          <w:color w:val="auto"/>
          <w:sz w:val="22"/>
          <w:szCs w:val="22"/>
        </w:rPr>
        <w:id w:val="-1440366649"/>
        <w:docPartObj>
          <w:docPartGallery w:val="Table of Contents"/>
          <w:docPartUnique/>
        </w:docPartObj>
      </w:sdtPr>
      <w:sdtEndPr>
        <w:rPr>
          <w:noProof/>
        </w:rPr>
      </w:sdtEndPr>
      <w:sdtContent>
        <w:p w14:paraId="32A7CE22" w14:textId="402E8E3B" w:rsidR="00411A84" w:rsidRPr="0018346A" w:rsidRDefault="00411A84" w:rsidP="0018346A">
          <w:pPr>
            <w:pStyle w:val="a3"/>
          </w:pPr>
          <w:r w:rsidRPr="0018346A">
            <w:t>Contents</w:t>
          </w:r>
        </w:p>
        <w:p w14:paraId="0B83FAAD" w14:textId="342837F0" w:rsidR="00C93ACB" w:rsidRDefault="00411A84">
          <w:pPr>
            <w:pStyle w:val="TOC1"/>
            <w:rPr>
              <w:noProof/>
            </w:rPr>
          </w:pPr>
          <w:r>
            <w:fldChar w:fldCharType="begin"/>
          </w:r>
          <w:r>
            <w:instrText xml:space="preserve"> TOC \o "1-3" \h \z \u </w:instrText>
          </w:r>
          <w:r>
            <w:fldChar w:fldCharType="separate"/>
          </w:r>
          <w:hyperlink w:anchor="_Toc91966896" w:history="1">
            <w:r w:rsidR="00C93ACB" w:rsidRPr="000C7E4D">
              <w:rPr>
                <w:rStyle w:val="Hyperlink"/>
                <w:noProof/>
              </w:rPr>
              <w:t>1</w:t>
            </w:r>
            <w:r w:rsidR="00C93ACB">
              <w:rPr>
                <w:noProof/>
              </w:rPr>
              <w:tab/>
            </w:r>
            <w:r w:rsidR="00C93ACB" w:rsidRPr="000C7E4D">
              <w:rPr>
                <w:rStyle w:val="Hyperlink"/>
                <w:noProof/>
              </w:rPr>
              <w:t>General Description</w:t>
            </w:r>
            <w:r w:rsidR="00C93ACB">
              <w:rPr>
                <w:noProof/>
                <w:webHidden/>
              </w:rPr>
              <w:tab/>
            </w:r>
            <w:r w:rsidR="00C93ACB">
              <w:rPr>
                <w:noProof/>
                <w:webHidden/>
              </w:rPr>
              <w:fldChar w:fldCharType="begin"/>
            </w:r>
            <w:r w:rsidR="00C93ACB">
              <w:rPr>
                <w:noProof/>
                <w:webHidden/>
              </w:rPr>
              <w:instrText xml:space="preserve"> PAGEREF _Toc91966896 \h </w:instrText>
            </w:r>
            <w:r w:rsidR="00C93ACB">
              <w:rPr>
                <w:noProof/>
                <w:webHidden/>
              </w:rPr>
            </w:r>
            <w:r w:rsidR="00C93ACB">
              <w:rPr>
                <w:noProof/>
                <w:webHidden/>
              </w:rPr>
              <w:fldChar w:fldCharType="separate"/>
            </w:r>
            <w:r w:rsidR="00785D79">
              <w:rPr>
                <w:noProof/>
                <w:webHidden/>
              </w:rPr>
              <w:t>3</w:t>
            </w:r>
            <w:r w:rsidR="00C93ACB">
              <w:rPr>
                <w:noProof/>
                <w:webHidden/>
              </w:rPr>
              <w:fldChar w:fldCharType="end"/>
            </w:r>
          </w:hyperlink>
        </w:p>
        <w:p w14:paraId="61346835" w14:textId="46D38CEC" w:rsidR="00C93ACB" w:rsidRDefault="00C93ACB">
          <w:pPr>
            <w:pStyle w:val="TOC2"/>
            <w:rPr>
              <w:noProof/>
            </w:rPr>
          </w:pPr>
          <w:hyperlink w:anchor="_Toc91966897" w:history="1">
            <w:r w:rsidRPr="000C7E4D">
              <w:rPr>
                <w:rStyle w:val="Hyperlink"/>
                <w:noProof/>
              </w:rPr>
              <w:t>1.1</w:t>
            </w:r>
            <w:r>
              <w:rPr>
                <w:noProof/>
              </w:rPr>
              <w:tab/>
            </w:r>
            <w:r w:rsidRPr="000C7E4D">
              <w:rPr>
                <w:rStyle w:val="Hyperlink"/>
                <w:noProof/>
              </w:rPr>
              <w:t>High Level Definition</w:t>
            </w:r>
            <w:r>
              <w:rPr>
                <w:noProof/>
                <w:webHidden/>
              </w:rPr>
              <w:tab/>
            </w:r>
            <w:r>
              <w:rPr>
                <w:noProof/>
                <w:webHidden/>
              </w:rPr>
              <w:fldChar w:fldCharType="begin"/>
            </w:r>
            <w:r>
              <w:rPr>
                <w:noProof/>
                <w:webHidden/>
              </w:rPr>
              <w:instrText xml:space="preserve"> PAGEREF _Toc91966897 \h </w:instrText>
            </w:r>
            <w:r>
              <w:rPr>
                <w:noProof/>
                <w:webHidden/>
              </w:rPr>
            </w:r>
            <w:r>
              <w:rPr>
                <w:noProof/>
                <w:webHidden/>
              </w:rPr>
              <w:fldChar w:fldCharType="separate"/>
            </w:r>
            <w:r w:rsidR="00785D79">
              <w:rPr>
                <w:noProof/>
                <w:webHidden/>
              </w:rPr>
              <w:t>3</w:t>
            </w:r>
            <w:r>
              <w:rPr>
                <w:noProof/>
                <w:webHidden/>
              </w:rPr>
              <w:fldChar w:fldCharType="end"/>
            </w:r>
          </w:hyperlink>
        </w:p>
        <w:p w14:paraId="328E9D49" w14:textId="65032084" w:rsidR="00C93ACB" w:rsidRDefault="00C93ACB">
          <w:pPr>
            <w:pStyle w:val="TOC2"/>
            <w:rPr>
              <w:noProof/>
            </w:rPr>
          </w:pPr>
          <w:hyperlink w:anchor="_Toc91966898" w:history="1">
            <w:r w:rsidRPr="000C7E4D">
              <w:rPr>
                <w:rStyle w:val="Hyperlink"/>
                <w:noProof/>
              </w:rPr>
              <w:t>1.2</w:t>
            </w:r>
            <w:r>
              <w:rPr>
                <w:noProof/>
              </w:rPr>
              <w:tab/>
            </w:r>
            <w:r w:rsidRPr="000C7E4D">
              <w:rPr>
                <w:rStyle w:val="Hyperlink"/>
                <w:noProof/>
              </w:rPr>
              <w:t>Top-Level description</w:t>
            </w:r>
            <w:r>
              <w:rPr>
                <w:noProof/>
                <w:webHidden/>
              </w:rPr>
              <w:tab/>
            </w:r>
            <w:r>
              <w:rPr>
                <w:noProof/>
                <w:webHidden/>
              </w:rPr>
              <w:fldChar w:fldCharType="begin"/>
            </w:r>
            <w:r>
              <w:rPr>
                <w:noProof/>
                <w:webHidden/>
              </w:rPr>
              <w:instrText xml:space="preserve"> PAGEREF _Toc91966898 \h </w:instrText>
            </w:r>
            <w:r>
              <w:rPr>
                <w:noProof/>
                <w:webHidden/>
              </w:rPr>
            </w:r>
            <w:r>
              <w:rPr>
                <w:noProof/>
                <w:webHidden/>
              </w:rPr>
              <w:fldChar w:fldCharType="separate"/>
            </w:r>
            <w:r w:rsidR="00785D79">
              <w:rPr>
                <w:noProof/>
                <w:webHidden/>
              </w:rPr>
              <w:t>3</w:t>
            </w:r>
            <w:r>
              <w:rPr>
                <w:noProof/>
                <w:webHidden/>
              </w:rPr>
              <w:fldChar w:fldCharType="end"/>
            </w:r>
          </w:hyperlink>
        </w:p>
        <w:p w14:paraId="2434BFCE" w14:textId="5077E6F2" w:rsidR="00C93ACB" w:rsidRDefault="00C93ACB">
          <w:pPr>
            <w:pStyle w:val="TOC2"/>
            <w:rPr>
              <w:noProof/>
            </w:rPr>
          </w:pPr>
          <w:hyperlink w:anchor="_Toc91966899" w:history="1">
            <w:r w:rsidRPr="000C7E4D">
              <w:rPr>
                <w:rStyle w:val="Hyperlink"/>
                <w:noProof/>
              </w:rPr>
              <w:t>1.3</w:t>
            </w:r>
            <w:r>
              <w:rPr>
                <w:noProof/>
              </w:rPr>
              <w:tab/>
            </w:r>
            <w:r w:rsidRPr="000C7E4D">
              <w:rPr>
                <w:rStyle w:val="Hyperlink"/>
                <w:noProof/>
              </w:rPr>
              <w:t>GPC_4T Block Diagram</w:t>
            </w:r>
            <w:r>
              <w:rPr>
                <w:noProof/>
                <w:webHidden/>
              </w:rPr>
              <w:tab/>
            </w:r>
            <w:r>
              <w:rPr>
                <w:noProof/>
                <w:webHidden/>
              </w:rPr>
              <w:fldChar w:fldCharType="begin"/>
            </w:r>
            <w:r>
              <w:rPr>
                <w:noProof/>
                <w:webHidden/>
              </w:rPr>
              <w:instrText xml:space="preserve"> PAGEREF _Toc91966899 \h </w:instrText>
            </w:r>
            <w:r>
              <w:rPr>
                <w:noProof/>
                <w:webHidden/>
              </w:rPr>
            </w:r>
            <w:r>
              <w:rPr>
                <w:noProof/>
                <w:webHidden/>
              </w:rPr>
              <w:fldChar w:fldCharType="separate"/>
            </w:r>
            <w:r w:rsidR="00785D79">
              <w:rPr>
                <w:noProof/>
                <w:webHidden/>
              </w:rPr>
              <w:t>3</w:t>
            </w:r>
            <w:r>
              <w:rPr>
                <w:noProof/>
                <w:webHidden/>
              </w:rPr>
              <w:fldChar w:fldCharType="end"/>
            </w:r>
          </w:hyperlink>
        </w:p>
        <w:p w14:paraId="16AF03DA" w14:textId="1499CD45" w:rsidR="00C93ACB" w:rsidRDefault="00C93ACB">
          <w:pPr>
            <w:pStyle w:val="TOC2"/>
            <w:rPr>
              <w:noProof/>
            </w:rPr>
          </w:pPr>
          <w:hyperlink w:anchor="_Toc91966900" w:history="1">
            <w:r w:rsidRPr="000C7E4D">
              <w:rPr>
                <w:rStyle w:val="Hyperlink"/>
                <w:noProof/>
              </w:rPr>
              <w:t>1.4</w:t>
            </w:r>
            <w:r>
              <w:rPr>
                <w:noProof/>
              </w:rPr>
              <w:tab/>
            </w:r>
            <w:r w:rsidRPr="000C7E4D">
              <w:rPr>
                <w:rStyle w:val="Hyperlink"/>
                <w:noProof/>
              </w:rPr>
              <w:t>Top Level &amp; Blocks Interface</w:t>
            </w:r>
            <w:r>
              <w:rPr>
                <w:noProof/>
                <w:webHidden/>
              </w:rPr>
              <w:tab/>
            </w:r>
            <w:r>
              <w:rPr>
                <w:noProof/>
                <w:webHidden/>
              </w:rPr>
              <w:fldChar w:fldCharType="begin"/>
            </w:r>
            <w:r>
              <w:rPr>
                <w:noProof/>
                <w:webHidden/>
              </w:rPr>
              <w:instrText xml:space="preserve"> PAGEREF _Toc91966900 \h </w:instrText>
            </w:r>
            <w:r>
              <w:rPr>
                <w:noProof/>
                <w:webHidden/>
              </w:rPr>
            </w:r>
            <w:r>
              <w:rPr>
                <w:noProof/>
                <w:webHidden/>
              </w:rPr>
              <w:fldChar w:fldCharType="separate"/>
            </w:r>
            <w:r w:rsidR="00785D79">
              <w:rPr>
                <w:noProof/>
                <w:webHidden/>
              </w:rPr>
              <w:t>4</w:t>
            </w:r>
            <w:r>
              <w:rPr>
                <w:noProof/>
                <w:webHidden/>
              </w:rPr>
              <w:fldChar w:fldCharType="end"/>
            </w:r>
          </w:hyperlink>
        </w:p>
        <w:p w14:paraId="533376A5" w14:textId="0AA6F6B5" w:rsidR="00C93ACB" w:rsidRDefault="00C93ACB">
          <w:pPr>
            <w:pStyle w:val="TOC1"/>
            <w:rPr>
              <w:noProof/>
            </w:rPr>
          </w:pPr>
          <w:hyperlink w:anchor="_Toc91966901" w:history="1">
            <w:r w:rsidRPr="000C7E4D">
              <w:rPr>
                <w:rStyle w:val="Hyperlink"/>
                <w:noProof/>
              </w:rPr>
              <w:t>2</w:t>
            </w:r>
            <w:r>
              <w:rPr>
                <w:noProof/>
              </w:rPr>
              <w:tab/>
            </w:r>
            <w:r w:rsidRPr="000C7E4D">
              <w:rPr>
                <w:rStyle w:val="Hyperlink"/>
                <w:noProof/>
              </w:rPr>
              <w:t>Design Building Blocks</w:t>
            </w:r>
            <w:r>
              <w:rPr>
                <w:noProof/>
                <w:webHidden/>
              </w:rPr>
              <w:tab/>
            </w:r>
            <w:r>
              <w:rPr>
                <w:noProof/>
                <w:webHidden/>
              </w:rPr>
              <w:fldChar w:fldCharType="begin"/>
            </w:r>
            <w:r>
              <w:rPr>
                <w:noProof/>
                <w:webHidden/>
              </w:rPr>
              <w:instrText xml:space="preserve"> PAGEREF _Toc91966901 \h </w:instrText>
            </w:r>
            <w:r>
              <w:rPr>
                <w:noProof/>
                <w:webHidden/>
              </w:rPr>
            </w:r>
            <w:r>
              <w:rPr>
                <w:noProof/>
                <w:webHidden/>
              </w:rPr>
              <w:fldChar w:fldCharType="separate"/>
            </w:r>
            <w:r w:rsidR="00785D79">
              <w:rPr>
                <w:noProof/>
                <w:webHidden/>
              </w:rPr>
              <w:t>5</w:t>
            </w:r>
            <w:r>
              <w:rPr>
                <w:noProof/>
                <w:webHidden/>
              </w:rPr>
              <w:fldChar w:fldCharType="end"/>
            </w:r>
          </w:hyperlink>
        </w:p>
        <w:p w14:paraId="785B7779" w14:textId="0A610F75" w:rsidR="00C93ACB" w:rsidRDefault="00C93ACB">
          <w:pPr>
            <w:pStyle w:val="TOC2"/>
            <w:rPr>
              <w:noProof/>
            </w:rPr>
          </w:pPr>
          <w:hyperlink w:anchor="_Toc91966902" w:history="1">
            <w:r w:rsidRPr="000C7E4D">
              <w:rPr>
                <w:rStyle w:val="Hyperlink"/>
                <w:noProof/>
              </w:rPr>
              <w:t>2.1</w:t>
            </w:r>
            <w:r>
              <w:rPr>
                <w:noProof/>
              </w:rPr>
              <w:tab/>
            </w:r>
            <w:r w:rsidRPr="000C7E4D">
              <w:rPr>
                <w:rStyle w:val="Hyperlink"/>
                <w:noProof/>
              </w:rPr>
              <w:t>Core &amp; Pipe Stages</w:t>
            </w:r>
            <w:r>
              <w:rPr>
                <w:noProof/>
                <w:webHidden/>
              </w:rPr>
              <w:tab/>
            </w:r>
            <w:r>
              <w:rPr>
                <w:noProof/>
                <w:webHidden/>
              </w:rPr>
              <w:fldChar w:fldCharType="begin"/>
            </w:r>
            <w:r>
              <w:rPr>
                <w:noProof/>
                <w:webHidden/>
              </w:rPr>
              <w:instrText xml:space="preserve"> PAGEREF _Toc91966902 \h </w:instrText>
            </w:r>
            <w:r>
              <w:rPr>
                <w:noProof/>
                <w:webHidden/>
              </w:rPr>
            </w:r>
            <w:r>
              <w:rPr>
                <w:noProof/>
                <w:webHidden/>
              </w:rPr>
              <w:fldChar w:fldCharType="separate"/>
            </w:r>
            <w:r w:rsidR="00785D79">
              <w:rPr>
                <w:noProof/>
                <w:webHidden/>
              </w:rPr>
              <w:t>5</w:t>
            </w:r>
            <w:r>
              <w:rPr>
                <w:noProof/>
                <w:webHidden/>
              </w:rPr>
              <w:fldChar w:fldCharType="end"/>
            </w:r>
          </w:hyperlink>
        </w:p>
        <w:p w14:paraId="68034D7F" w14:textId="7176E202" w:rsidR="00C93ACB" w:rsidRDefault="00C93ACB">
          <w:pPr>
            <w:pStyle w:val="TOC3"/>
            <w:tabs>
              <w:tab w:val="left" w:pos="1320"/>
              <w:tab w:val="right" w:leader="dot" w:pos="9016"/>
            </w:tabs>
            <w:rPr>
              <w:noProof/>
            </w:rPr>
          </w:pPr>
          <w:hyperlink w:anchor="_Toc91966903" w:history="1">
            <w:r w:rsidRPr="000C7E4D">
              <w:rPr>
                <w:rStyle w:val="Hyperlink"/>
                <w:noProof/>
              </w:rPr>
              <w:t>2.1.1</w:t>
            </w:r>
            <w:r>
              <w:rPr>
                <w:noProof/>
              </w:rPr>
              <w:tab/>
            </w:r>
            <w:r w:rsidRPr="000C7E4D">
              <w:rPr>
                <w:rStyle w:val="Hyperlink"/>
                <w:noProof/>
              </w:rPr>
              <w:t>Detailed Core Block Diagram</w:t>
            </w:r>
            <w:r>
              <w:rPr>
                <w:noProof/>
                <w:webHidden/>
              </w:rPr>
              <w:tab/>
            </w:r>
            <w:r>
              <w:rPr>
                <w:noProof/>
                <w:webHidden/>
              </w:rPr>
              <w:fldChar w:fldCharType="begin"/>
            </w:r>
            <w:r>
              <w:rPr>
                <w:noProof/>
                <w:webHidden/>
              </w:rPr>
              <w:instrText xml:space="preserve"> PAGEREF _Toc91966903 \h </w:instrText>
            </w:r>
            <w:r>
              <w:rPr>
                <w:noProof/>
                <w:webHidden/>
              </w:rPr>
            </w:r>
            <w:r>
              <w:rPr>
                <w:noProof/>
                <w:webHidden/>
              </w:rPr>
              <w:fldChar w:fldCharType="separate"/>
            </w:r>
            <w:r w:rsidR="00785D79">
              <w:rPr>
                <w:noProof/>
                <w:webHidden/>
              </w:rPr>
              <w:t>6</w:t>
            </w:r>
            <w:r>
              <w:rPr>
                <w:noProof/>
                <w:webHidden/>
              </w:rPr>
              <w:fldChar w:fldCharType="end"/>
            </w:r>
          </w:hyperlink>
        </w:p>
        <w:p w14:paraId="61C0FABE" w14:textId="5F56A309" w:rsidR="00C93ACB" w:rsidRDefault="00C93ACB">
          <w:pPr>
            <w:pStyle w:val="TOC3"/>
            <w:tabs>
              <w:tab w:val="left" w:pos="1320"/>
              <w:tab w:val="right" w:leader="dot" w:pos="9016"/>
            </w:tabs>
            <w:rPr>
              <w:noProof/>
            </w:rPr>
          </w:pPr>
          <w:hyperlink w:anchor="_Toc91966904" w:history="1">
            <w:r w:rsidRPr="000C7E4D">
              <w:rPr>
                <w:rStyle w:val="Hyperlink"/>
                <w:noProof/>
              </w:rPr>
              <w:t>2.1.2</w:t>
            </w:r>
            <w:r>
              <w:rPr>
                <w:noProof/>
              </w:rPr>
              <w:tab/>
            </w:r>
            <w:r w:rsidRPr="000C7E4D">
              <w:rPr>
                <w:rStyle w:val="Hyperlink"/>
                <w:noProof/>
              </w:rPr>
              <w:t>Thread Switch and Scheduler</w:t>
            </w:r>
            <w:r>
              <w:rPr>
                <w:noProof/>
                <w:webHidden/>
              </w:rPr>
              <w:tab/>
            </w:r>
            <w:r>
              <w:rPr>
                <w:noProof/>
                <w:webHidden/>
              </w:rPr>
              <w:fldChar w:fldCharType="begin"/>
            </w:r>
            <w:r>
              <w:rPr>
                <w:noProof/>
                <w:webHidden/>
              </w:rPr>
              <w:instrText xml:space="preserve"> PAGEREF _Toc91966904 \h </w:instrText>
            </w:r>
            <w:r>
              <w:rPr>
                <w:noProof/>
                <w:webHidden/>
              </w:rPr>
            </w:r>
            <w:r>
              <w:rPr>
                <w:noProof/>
                <w:webHidden/>
              </w:rPr>
              <w:fldChar w:fldCharType="separate"/>
            </w:r>
            <w:r w:rsidR="00785D79">
              <w:rPr>
                <w:noProof/>
                <w:webHidden/>
              </w:rPr>
              <w:t>7</w:t>
            </w:r>
            <w:r>
              <w:rPr>
                <w:noProof/>
                <w:webHidden/>
              </w:rPr>
              <w:fldChar w:fldCharType="end"/>
            </w:r>
          </w:hyperlink>
        </w:p>
        <w:p w14:paraId="436043A8" w14:textId="7DBD5113" w:rsidR="00C93ACB" w:rsidRDefault="00C93ACB">
          <w:pPr>
            <w:pStyle w:val="TOC3"/>
            <w:tabs>
              <w:tab w:val="left" w:pos="1320"/>
              <w:tab w:val="right" w:leader="dot" w:pos="9016"/>
            </w:tabs>
            <w:rPr>
              <w:noProof/>
            </w:rPr>
          </w:pPr>
          <w:hyperlink w:anchor="_Toc91966905" w:history="1">
            <w:r w:rsidRPr="000C7E4D">
              <w:rPr>
                <w:rStyle w:val="Hyperlink"/>
                <w:noProof/>
              </w:rPr>
              <w:t>2.1.3</w:t>
            </w:r>
            <w:r>
              <w:rPr>
                <w:noProof/>
              </w:rPr>
              <w:tab/>
            </w:r>
            <w:r w:rsidRPr="000C7E4D">
              <w:rPr>
                <w:rStyle w:val="Hyperlink"/>
                <w:noProof/>
              </w:rPr>
              <w:t>Pipe Stages</w:t>
            </w:r>
            <w:r>
              <w:rPr>
                <w:noProof/>
                <w:webHidden/>
              </w:rPr>
              <w:tab/>
            </w:r>
            <w:r>
              <w:rPr>
                <w:noProof/>
                <w:webHidden/>
              </w:rPr>
              <w:fldChar w:fldCharType="begin"/>
            </w:r>
            <w:r>
              <w:rPr>
                <w:noProof/>
                <w:webHidden/>
              </w:rPr>
              <w:instrText xml:space="preserve"> PAGEREF _Toc91966905 \h </w:instrText>
            </w:r>
            <w:r>
              <w:rPr>
                <w:noProof/>
                <w:webHidden/>
              </w:rPr>
            </w:r>
            <w:r>
              <w:rPr>
                <w:noProof/>
                <w:webHidden/>
              </w:rPr>
              <w:fldChar w:fldCharType="separate"/>
            </w:r>
            <w:r w:rsidR="00785D79">
              <w:rPr>
                <w:noProof/>
                <w:webHidden/>
              </w:rPr>
              <w:t>8</w:t>
            </w:r>
            <w:r>
              <w:rPr>
                <w:noProof/>
                <w:webHidden/>
              </w:rPr>
              <w:fldChar w:fldCharType="end"/>
            </w:r>
          </w:hyperlink>
        </w:p>
        <w:p w14:paraId="5F106ECD" w14:textId="386600F4" w:rsidR="00C93ACB" w:rsidRDefault="00C93ACB">
          <w:pPr>
            <w:pStyle w:val="TOC2"/>
            <w:rPr>
              <w:noProof/>
            </w:rPr>
          </w:pPr>
          <w:hyperlink w:anchor="_Toc91966906" w:history="1">
            <w:r w:rsidRPr="000C7E4D">
              <w:rPr>
                <w:rStyle w:val="Hyperlink"/>
                <w:noProof/>
              </w:rPr>
              <w:t>2.2</w:t>
            </w:r>
            <w:r>
              <w:rPr>
                <w:noProof/>
              </w:rPr>
              <w:tab/>
            </w:r>
            <w:r w:rsidRPr="000C7E4D">
              <w:rPr>
                <w:rStyle w:val="Hyperlink"/>
                <w:noProof/>
              </w:rPr>
              <w:t>I_MEM</w:t>
            </w:r>
            <w:r>
              <w:rPr>
                <w:noProof/>
                <w:webHidden/>
              </w:rPr>
              <w:tab/>
            </w:r>
            <w:r>
              <w:rPr>
                <w:noProof/>
                <w:webHidden/>
              </w:rPr>
              <w:fldChar w:fldCharType="begin"/>
            </w:r>
            <w:r>
              <w:rPr>
                <w:noProof/>
                <w:webHidden/>
              </w:rPr>
              <w:instrText xml:space="preserve"> PAGEREF _Toc91966906 \h </w:instrText>
            </w:r>
            <w:r>
              <w:rPr>
                <w:noProof/>
                <w:webHidden/>
              </w:rPr>
            </w:r>
            <w:r>
              <w:rPr>
                <w:noProof/>
                <w:webHidden/>
              </w:rPr>
              <w:fldChar w:fldCharType="separate"/>
            </w:r>
            <w:r w:rsidR="00785D79">
              <w:rPr>
                <w:noProof/>
                <w:webHidden/>
              </w:rPr>
              <w:t>14</w:t>
            </w:r>
            <w:r>
              <w:rPr>
                <w:noProof/>
                <w:webHidden/>
              </w:rPr>
              <w:fldChar w:fldCharType="end"/>
            </w:r>
          </w:hyperlink>
        </w:p>
        <w:p w14:paraId="1477A875" w14:textId="6438CCA5" w:rsidR="00C93ACB" w:rsidRDefault="00C93ACB">
          <w:pPr>
            <w:pStyle w:val="TOC2"/>
            <w:rPr>
              <w:noProof/>
            </w:rPr>
          </w:pPr>
          <w:hyperlink w:anchor="_Toc91966907" w:history="1">
            <w:r w:rsidRPr="000C7E4D">
              <w:rPr>
                <w:rStyle w:val="Hyperlink"/>
                <w:noProof/>
              </w:rPr>
              <w:t>2.3</w:t>
            </w:r>
            <w:r>
              <w:rPr>
                <w:noProof/>
              </w:rPr>
              <w:tab/>
            </w:r>
            <w:r w:rsidRPr="000C7E4D">
              <w:rPr>
                <w:rStyle w:val="Hyperlink"/>
                <w:noProof/>
              </w:rPr>
              <w:t>I_MEM _WRAP</w:t>
            </w:r>
            <w:r>
              <w:rPr>
                <w:noProof/>
                <w:webHidden/>
              </w:rPr>
              <w:tab/>
            </w:r>
            <w:r>
              <w:rPr>
                <w:noProof/>
                <w:webHidden/>
              </w:rPr>
              <w:fldChar w:fldCharType="begin"/>
            </w:r>
            <w:r>
              <w:rPr>
                <w:noProof/>
                <w:webHidden/>
              </w:rPr>
              <w:instrText xml:space="preserve"> PAGEREF _Toc91966907 \h </w:instrText>
            </w:r>
            <w:r>
              <w:rPr>
                <w:noProof/>
                <w:webHidden/>
              </w:rPr>
            </w:r>
            <w:r>
              <w:rPr>
                <w:noProof/>
                <w:webHidden/>
              </w:rPr>
              <w:fldChar w:fldCharType="separate"/>
            </w:r>
            <w:r w:rsidR="00785D79">
              <w:rPr>
                <w:noProof/>
                <w:webHidden/>
              </w:rPr>
              <w:t>15</w:t>
            </w:r>
            <w:r>
              <w:rPr>
                <w:noProof/>
                <w:webHidden/>
              </w:rPr>
              <w:fldChar w:fldCharType="end"/>
            </w:r>
          </w:hyperlink>
        </w:p>
        <w:p w14:paraId="4D865F41" w14:textId="5F80F5B2" w:rsidR="00C93ACB" w:rsidRDefault="00C93ACB">
          <w:pPr>
            <w:pStyle w:val="TOC2"/>
            <w:rPr>
              <w:noProof/>
            </w:rPr>
          </w:pPr>
          <w:hyperlink w:anchor="_Toc91966908" w:history="1">
            <w:r w:rsidRPr="000C7E4D">
              <w:rPr>
                <w:rStyle w:val="Hyperlink"/>
                <w:noProof/>
              </w:rPr>
              <w:t>2.4</w:t>
            </w:r>
            <w:r>
              <w:rPr>
                <w:noProof/>
              </w:rPr>
              <w:tab/>
            </w:r>
            <w:r w:rsidRPr="000C7E4D">
              <w:rPr>
                <w:rStyle w:val="Hyperlink"/>
                <w:noProof/>
              </w:rPr>
              <w:t>D_MEM</w:t>
            </w:r>
            <w:r>
              <w:rPr>
                <w:noProof/>
                <w:webHidden/>
              </w:rPr>
              <w:tab/>
            </w:r>
            <w:r>
              <w:rPr>
                <w:noProof/>
                <w:webHidden/>
              </w:rPr>
              <w:fldChar w:fldCharType="begin"/>
            </w:r>
            <w:r>
              <w:rPr>
                <w:noProof/>
                <w:webHidden/>
              </w:rPr>
              <w:instrText xml:space="preserve"> PAGEREF _Toc91966908 \h </w:instrText>
            </w:r>
            <w:r>
              <w:rPr>
                <w:noProof/>
                <w:webHidden/>
              </w:rPr>
            </w:r>
            <w:r>
              <w:rPr>
                <w:noProof/>
                <w:webHidden/>
              </w:rPr>
              <w:fldChar w:fldCharType="separate"/>
            </w:r>
            <w:r w:rsidR="00785D79">
              <w:rPr>
                <w:noProof/>
                <w:webHidden/>
              </w:rPr>
              <w:t>16</w:t>
            </w:r>
            <w:r>
              <w:rPr>
                <w:noProof/>
                <w:webHidden/>
              </w:rPr>
              <w:fldChar w:fldCharType="end"/>
            </w:r>
          </w:hyperlink>
        </w:p>
        <w:p w14:paraId="370116C8" w14:textId="56414657" w:rsidR="00C93ACB" w:rsidRDefault="00C93ACB">
          <w:pPr>
            <w:pStyle w:val="TOC2"/>
            <w:rPr>
              <w:noProof/>
            </w:rPr>
          </w:pPr>
          <w:hyperlink w:anchor="_Toc91966909" w:history="1">
            <w:r w:rsidRPr="000C7E4D">
              <w:rPr>
                <w:rStyle w:val="Hyperlink"/>
                <w:noProof/>
              </w:rPr>
              <w:t>2.5</w:t>
            </w:r>
            <w:r>
              <w:rPr>
                <w:noProof/>
              </w:rPr>
              <w:tab/>
            </w:r>
            <w:r w:rsidRPr="000C7E4D">
              <w:rPr>
                <w:rStyle w:val="Hyperlink"/>
                <w:noProof/>
              </w:rPr>
              <w:t>CR_MEM</w:t>
            </w:r>
            <w:r>
              <w:rPr>
                <w:noProof/>
                <w:webHidden/>
              </w:rPr>
              <w:tab/>
            </w:r>
            <w:r>
              <w:rPr>
                <w:noProof/>
                <w:webHidden/>
              </w:rPr>
              <w:fldChar w:fldCharType="begin"/>
            </w:r>
            <w:r>
              <w:rPr>
                <w:noProof/>
                <w:webHidden/>
              </w:rPr>
              <w:instrText xml:space="preserve"> PAGEREF _Toc91966909 \h </w:instrText>
            </w:r>
            <w:r>
              <w:rPr>
                <w:noProof/>
                <w:webHidden/>
              </w:rPr>
            </w:r>
            <w:r>
              <w:rPr>
                <w:noProof/>
                <w:webHidden/>
              </w:rPr>
              <w:fldChar w:fldCharType="separate"/>
            </w:r>
            <w:r w:rsidR="00785D79">
              <w:rPr>
                <w:noProof/>
                <w:webHidden/>
              </w:rPr>
              <w:t>18</w:t>
            </w:r>
            <w:r>
              <w:rPr>
                <w:noProof/>
                <w:webHidden/>
              </w:rPr>
              <w:fldChar w:fldCharType="end"/>
            </w:r>
          </w:hyperlink>
        </w:p>
        <w:p w14:paraId="3FD3CC26" w14:textId="6FC64CD7" w:rsidR="00C93ACB" w:rsidRDefault="00C93ACB">
          <w:pPr>
            <w:pStyle w:val="TOC2"/>
            <w:rPr>
              <w:noProof/>
            </w:rPr>
          </w:pPr>
          <w:hyperlink w:anchor="_Toc91966910" w:history="1">
            <w:r w:rsidRPr="000C7E4D">
              <w:rPr>
                <w:rStyle w:val="Hyperlink"/>
                <w:noProof/>
              </w:rPr>
              <w:t>2.6</w:t>
            </w:r>
            <w:r>
              <w:rPr>
                <w:noProof/>
              </w:rPr>
              <w:tab/>
            </w:r>
            <w:r w:rsidRPr="000C7E4D">
              <w:rPr>
                <w:rStyle w:val="Hyperlink"/>
                <w:noProof/>
              </w:rPr>
              <w:t>D_MEM WRAP</w:t>
            </w:r>
            <w:r>
              <w:rPr>
                <w:noProof/>
                <w:webHidden/>
              </w:rPr>
              <w:tab/>
            </w:r>
            <w:r>
              <w:rPr>
                <w:noProof/>
                <w:webHidden/>
              </w:rPr>
              <w:fldChar w:fldCharType="begin"/>
            </w:r>
            <w:r>
              <w:rPr>
                <w:noProof/>
                <w:webHidden/>
              </w:rPr>
              <w:instrText xml:space="preserve"> PAGEREF _Toc91966910 \h </w:instrText>
            </w:r>
            <w:r>
              <w:rPr>
                <w:noProof/>
                <w:webHidden/>
              </w:rPr>
            </w:r>
            <w:r>
              <w:rPr>
                <w:noProof/>
                <w:webHidden/>
              </w:rPr>
              <w:fldChar w:fldCharType="separate"/>
            </w:r>
            <w:r w:rsidR="00785D79">
              <w:rPr>
                <w:noProof/>
                <w:webHidden/>
              </w:rPr>
              <w:t>19</w:t>
            </w:r>
            <w:r>
              <w:rPr>
                <w:noProof/>
                <w:webHidden/>
              </w:rPr>
              <w:fldChar w:fldCharType="end"/>
            </w:r>
          </w:hyperlink>
        </w:p>
        <w:p w14:paraId="3B4BB14F" w14:textId="0D7B6E43" w:rsidR="00C93ACB" w:rsidRDefault="00C93ACB">
          <w:pPr>
            <w:pStyle w:val="TOC1"/>
            <w:rPr>
              <w:noProof/>
            </w:rPr>
          </w:pPr>
          <w:hyperlink w:anchor="_Toc91966911" w:history="1">
            <w:r w:rsidRPr="000C7E4D">
              <w:rPr>
                <w:rStyle w:val="Hyperlink"/>
                <w:noProof/>
              </w:rPr>
              <w:t>3</w:t>
            </w:r>
            <w:r>
              <w:rPr>
                <w:noProof/>
              </w:rPr>
              <w:tab/>
            </w:r>
            <w:r w:rsidRPr="000C7E4D">
              <w:rPr>
                <w:rStyle w:val="Hyperlink"/>
                <w:noProof/>
              </w:rPr>
              <w:t>Design Flows</w:t>
            </w:r>
            <w:r>
              <w:rPr>
                <w:noProof/>
                <w:webHidden/>
              </w:rPr>
              <w:tab/>
            </w:r>
            <w:r>
              <w:rPr>
                <w:noProof/>
                <w:webHidden/>
              </w:rPr>
              <w:fldChar w:fldCharType="begin"/>
            </w:r>
            <w:r>
              <w:rPr>
                <w:noProof/>
                <w:webHidden/>
              </w:rPr>
              <w:instrText xml:space="preserve"> PAGEREF _Toc91966911 \h </w:instrText>
            </w:r>
            <w:r>
              <w:rPr>
                <w:noProof/>
                <w:webHidden/>
              </w:rPr>
            </w:r>
            <w:r>
              <w:rPr>
                <w:noProof/>
                <w:webHidden/>
              </w:rPr>
              <w:fldChar w:fldCharType="separate"/>
            </w:r>
            <w:r w:rsidR="00785D79">
              <w:rPr>
                <w:noProof/>
                <w:webHidden/>
              </w:rPr>
              <w:t>24</w:t>
            </w:r>
            <w:r>
              <w:rPr>
                <w:noProof/>
                <w:webHidden/>
              </w:rPr>
              <w:fldChar w:fldCharType="end"/>
            </w:r>
          </w:hyperlink>
        </w:p>
        <w:p w14:paraId="61DE05EE" w14:textId="18BC2033" w:rsidR="00C93ACB" w:rsidRDefault="00C93ACB">
          <w:pPr>
            <w:pStyle w:val="TOC2"/>
            <w:rPr>
              <w:noProof/>
            </w:rPr>
          </w:pPr>
          <w:hyperlink w:anchor="_Toc91966912" w:history="1">
            <w:r w:rsidRPr="000C7E4D">
              <w:rPr>
                <w:rStyle w:val="Hyperlink"/>
                <w:noProof/>
              </w:rPr>
              <w:t>3.1</w:t>
            </w:r>
            <w:r>
              <w:rPr>
                <w:noProof/>
              </w:rPr>
              <w:tab/>
            </w:r>
            <w:r w:rsidRPr="000C7E4D">
              <w:rPr>
                <w:rStyle w:val="Hyperlink"/>
                <w:noProof/>
              </w:rPr>
              <w:t>Thread Freeze using CRs</w:t>
            </w:r>
            <w:r>
              <w:rPr>
                <w:noProof/>
                <w:webHidden/>
              </w:rPr>
              <w:tab/>
            </w:r>
            <w:r>
              <w:rPr>
                <w:noProof/>
                <w:webHidden/>
              </w:rPr>
              <w:fldChar w:fldCharType="begin"/>
            </w:r>
            <w:r>
              <w:rPr>
                <w:noProof/>
                <w:webHidden/>
              </w:rPr>
              <w:instrText xml:space="preserve"> PAGEREF _Toc91966912 \h </w:instrText>
            </w:r>
            <w:r>
              <w:rPr>
                <w:noProof/>
                <w:webHidden/>
              </w:rPr>
            </w:r>
            <w:r>
              <w:rPr>
                <w:noProof/>
                <w:webHidden/>
              </w:rPr>
              <w:fldChar w:fldCharType="separate"/>
            </w:r>
            <w:r w:rsidR="00785D79">
              <w:rPr>
                <w:noProof/>
                <w:webHidden/>
              </w:rPr>
              <w:t>24</w:t>
            </w:r>
            <w:r>
              <w:rPr>
                <w:noProof/>
                <w:webHidden/>
              </w:rPr>
              <w:fldChar w:fldCharType="end"/>
            </w:r>
          </w:hyperlink>
        </w:p>
        <w:p w14:paraId="1D965A53" w14:textId="256BB4D2" w:rsidR="00C93ACB" w:rsidRDefault="00C93ACB">
          <w:pPr>
            <w:pStyle w:val="TOC2"/>
            <w:rPr>
              <w:noProof/>
            </w:rPr>
          </w:pPr>
          <w:hyperlink w:anchor="_Toc91966913" w:history="1">
            <w:r w:rsidRPr="000C7E4D">
              <w:rPr>
                <w:rStyle w:val="Hyperlink"/>
                <w:noProof/>
              </w:rPr>
              <w:t>3.2</w:t>
            </w:r>
            <w:r>
              <w:rPr>
                <w:noProof/>
              </w:rPr>
              <w:tab/>
            </w:r>
            <w:r w:rsidRPr="000C7E4D">
              <w:rPr>
                <w:rStyle w:val="Hyperlink"/>
                <w:noProof/>
              </w:rPr>
              <w:t>Thread Rst using CRs</w:t>
            </w:r>
            <w:r>
              <w:rPr>
                <w:noProof/>
                <w:webHidden/>
              </w:rPr>
              <w:tab/>
            </w:r>
            <w:r>
              <w:rPr>
                <w:noProof/>
                <w:webHidden/>
              </w:rPr>
              <w:fldChar w:fldCharType="begin"/>
            </w:r>
            <w:r>
              <w:rPr>
                <w:noProof/>
                <w:webHidden/>
              </w:rPr>
              <w:instrText xml:space="preserve"> PAGEREF _Toc91966913 \h </w:instrText>
            </w:r>
            <w:r>
              <w:rPr>
                <w:noProof/>
                <w:webHidden/>
              </w:rPr>
            </w:r>
            <w:r>
              <w:rPr>
                <w:noProof/>
                <w:webHidden/>
              </w:rPr>
              <w:fldChar w:fldCharType="separate"/>
            </w:r>
            <w:r w:rsidR="00785D79">
              <w:rPr>
                <w:noProof/>
                <w:webHidden/>
              </w:rPr>
              <w:t>26</w:t>
            </w:r>
            <w:r>
              <w:rPr>
                <w:noProof/>
                <w:webHidden/>
              </w:rPr>
              <w:fldChar w:fldCharType="end"/>
            </w:r>
          </w:hyperlink>
        </w:p>
        <w:p w14:paraId="2C13D3FB" w14:textId="3F95441E" w:rsidR="00C93ACB" w:rsidRDefault="00C93ACB">
          <w:pPr>
            <w:pStyle w:val="TOC2"/>
            <w:rPr>
              <w:noProof/>
            </w:rPr>
          </w:pPr>
          <w:hyperlink w:anchor="_Toc91966914" w:history="1">
            <w:r w:rsidRPr="000C7E4D">
              <w:rPr>
                <w:rStyle w:val="Hyperlink"/>
                <w:noProof/>
              </w:rPr>
              <w:t>3.3</w:t>
            </w:r>
            <w:r>
              <w:rPr>
                <w:noProof/>
              </w:rPr>
              <w:tab/>
            </w:r>
            <w:r w:rsidRPr="000C7E4D">
              <w:rPr>
                <w:rStyle w:val="Hyperlink"/>
                <w:noProof/>
              </w:rPr>
              <w:t>Multi Thread Support (Single 4 Thread Core)</w:t>
            </w:r>
            <w:r>
              <w:rPr>
                <w:noProof/>
                <w:webHidden/>
              </w:rPr>
              <w:tab/>
            </w:r>
            <w:r>
              <w:rPr>
                <w:noProof/>
                <w:webHidden/>
              </w:rPr>
              <w:fldChar w:fldCharType="begin"/>
            </w:r>
            <w:r>
              <w:rPr>
                <w:noProof/>
                <w:webHidden/>
              </w:rPr>
              <w:instrText xml:space="preserve"> PAGEREF _Toc91966914 \h </w:instrText>
            </w:r>
            <w:r>
              <w:rPr>
                <w:noProof/>
                <w:webHidden/>
              </w:rPr>
            </w:r>
            <w:r>
              <w:rPr>
                <w:noProof/>
                <w:webHidden/>
              </w:rPr>
              <w:fldChar w:fldCharType="separate"/>
            </w:r>
            <w:r w:rsidR="00785D79">
              <w:rPr>
                <w:noProof/>
                <w:webHidden/>
              </w:rPr>
              <w:t>27</w:t>
            </w:r>
            <w:r>
              <w:rPr>
                <w:noProof/>
                <w:webHidden/>
              </w:rPr>
              <w:fldChar w:fldCharType="end"/>
            </w:r>
          </w:hyperlink>
        </w:p>
        <w:p w14:paraId="0FB81602" w14:textId="5F179E64" w:rsidR="00C93ACB" w:rsidRDefault="00C93ACB">
          <w:pPr>
            <w:pStyle w:val="TOC2"/>
            <w:rPr>
              <w:noProof/>
            </w:rPr>
          </w:pPr>
          <w:hyperlink w:anchor="_Toc91966915" w:history="1">
            <w:r w:rsidRPr="000C7E4D">
              <w:rPr>
                <w:rStyle w:val="Hyperlink"/>
                <w:noProof/>
              </w:rPr>
              <w:t>3.4</w:t>
            </w:r>
            <w:r>
              <w:rPr>
                <w:noProof/>
              </w:rPr>
              <w:tab/>
            </w:r>
            <w:r w:rsidRPr="000C7E4D">
              <w:rPr>
                <w:rStyle w:val="Hyperlink"/>
                <w:noProof/>
              </w:rPr>
              <w:t>Writing to Non-Local Memory</w:t>
            </w:r>
            <w:r>
              <w:rPr>
                <w:noProof/>
                <w:webHidden/>
              </w:rPr>
              <w:tab/>
            </w:r>
            <w:r>
              <w:rPr>
                <w:noProof/>
                <w:webHidden/>
              </w:rPr>
              <w:fldChar w:fldCharType="begin"/>
            </w:r>
            <w:r>
              <w:rPr>
                <w:noProof/>
                <w:webHidden/>
              </w:rPr>
              <w:instrText xml:space="preserve"> PAGEREF _Toc91966915 \h </w:instrText>
            </w:r>
            <w:r>
              <w:rPr>
                <w:noProof/>
                <w:webHidden/>
              </w:rPr>
            </w:r>
            <w:r>
              <w:rPr>
                <w:noProof/>
                <w:webHidden/>
              </w:rPr>
              <w:fldChar w:fldCharType="separate"/>
            </w:r>
            <w:r w:rsidR="00785D79">
              <w:rPr>
                <w:noProof/>
                <w:webHidden/>
              </w:rPr>
              <w:t>28</w:t>
            </w:r>
            <w:r>
              <w:rPr>
                <w:noProof/>
                <w:webHidden/>
              </w:rPr>
              <w:fldChar w:fldCharType="end"/>
            </w:r>
          </w:hyperlink>
        </w:p>
        <w:p w14:paraId="24310BB1" w14:textId="134FD656" w:rsidR="00C93ACB" w:rsidRDefault="00C93ACB">
          <w:pPr>
            <w:pStyle w:val="TOC2"/>
            <w:rPr>
              <w:noProof/>
            </w:rPr>
          </w:pPr>
          <w:hyperlink w:anchor="_Toc91966916" w:history="1">
            <w:r w:rsidRPr="000C7E4D">
              <w:rPr>
                <w:rStyle w:val="Hyperlink"/>
                <w:noProof/>
              </w:rPr>
              <w:t>3.5</w:t>
            </w:r>
            <w:r>
              <w:rPr>
                <w:noProof/>
              </w:rPr>
              <w:tab/>
            </w:r>
            <w:r w:rsidRPr="000C7E4D">
              <w:rPr>
                <w:rStyle w:val="Hyperlink"/>
                <w:noProof/>
              </w:rPr>
              <w:t>Reading from Non-Local Memory</w:t>
            </w:r>
            <w:r>
              <w:rPr>
                <w:noProof/>
                <w:webHidden/>
              </w:rPr>
              <w:tab/>
            </w:r>
            <w:r>
              <w:rPr>
                <w:noProof/>
                <w:webHidden/>
              </w:rPr>
              <w:fldChar w:fldCharType="begin"/>
            </w:r>
            <w:r>
              <w:rPr>
                <w:noProof/>
                <w:webHidden/>
              </w:rPr>
              <w:instrText xml:space="preserve"> PAGEREF _Toc91966916 \h </w:instrText>
            </w:r>
            <w:r>
              <w:rPr>
                <w:noProof/>
                <w:webHidden/>
              </w:rPr>
            </w:r>
            <w:r>
              <w:rPr>
                <w:noProof/>
                <w:webHidden/>
              </w:rPr>
              <w:fldChar w:fldCharType="separate"/>
            </w:r>
            <w:r w:rsidR="00785D79">
              <w:rPr>
                <w:noProof/>
                <w:webHidden/>
              </w:rPr>
              <w:t>29</w:t>
            </w:r>
            <w:r>
              <w:rPr>
                <w:noProof/>
                <w:webHidden/>
              </w:rPr>
              <w:fldChar w:fldCharType="end"/>
            </w:r>
          </w:hyperlink>
        </w:p>
        <w:p w14:paraId="6A9BC797" w14:textId="089A4B4A" w:rsidR="00411A84" w:rsidRDefault="00411A84">
          <w:r>
            <w:rPr>
              <w:b/>
              <w:bCs/>
              <w:noProof/>
            </w:rPr>
            <w:fldChar w:fldCharType="end"/>
          </w:r>
        </w:p>
      </w:sdtContent>
    </w:sdt>
    <w:p w14:paraId="174E35D1" w14:textId="77777777" w:rsidR="00B141B3" w:rsidRPr="00CB583A" w:rsidRDefault="00B141B3" w:rsidP="00B141B3">
      <w:pPr>
        <w:pBdr>
          <w:bottom w:val="single" w:sz="6" w:space="1" w:color="auto"/>
        </w:pBdr>
        <w:rPr>
          <w:rFonts w:asciiTheme="majorHAnsi" w:eastAsiaTheme="majorEastAsia" w:hAnsiTheme="majorHAnsi" w:cstheme="majorBidi"/>
          <w:color w:val="000000" w:themeColor="text1"/>
          <w:sz w:val="36"/>
          <w:szCs w:val="36"/>
        </w:rPr>
      </w:pPr>
      <w:r>
        <w:rPr>
          <w:rFonts w:asciiTheme="majorHAnsi" w:eastAsiaTheme="majorEastAsia" w:hAnsiTheme="majorHAnsi" w:cstheme="majorBidi"/>
          <w:color w:val="000000" w:themeColor="text1"/>
          <w:sz w:val="36"/>
          <w:szCs w:val="36"/>
        </w:rPr>
        <w:t xml:space="preserve">Revision History </w:t>
      </w:r>
    </w:p>
    <w:tbl>
      <w:tblPr>
        <w:tblStyle w:val="4-3"/>
        <w:tblW w:w="0" w:type="auto"/>
        <w:tblLook w:val="04A0" w:firstRow="1" w:lastRow="0" w:firstColumn="1" w:lastColumn="0" w:noHBand="0" w:noVBand="1"/>
      </w:tblPr>
      <w:tblGrid>
        <w:gridCol w:w="988"/>
        <w:gridCol w:w="1701"/>
        <w:gridCol w:w="4677"/>
        <w:gridCol w:w="1650"/>
      </w:tblGrid>
      <w:tr w:rsidR="00B141B3" w14:paraId="0661BBAA" w14:textId="77777777" w:rsidTr="004877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E734355" w14:textId="77777777" w:rsidR="00B141B3" w:rsidRPr="00464B15" w:rsidRDefault="00B141B3" w:rsidP="004877EE">
            <w:pPr>
              <w:rPr>
                <w:sz w:val="20"/>
                <w:szCs w:val="20"/>
              </w:rPr>
            </w:pPr>
            <w:r w:rsidRPr="00464B15">
              <w:rPr>
                <w:sz w:val="20"/>
                <w:szCs w:val="20"/>
              </w:rPr>
              <w:t>R</w:t>
            </w:r>
            <w:r w:rsidRPr="00873439">
              <w:rPr>
                <w:sz w:val="20"/>
                <w:szCs w:val="20"/>
              </w:rPr>
              <w:t>ev. No.</w:t>
            </w:r>
          </w:p>
        </w:tc>
        <w:tc>
          <w:tcPr>
            <w:tcW w:w="1701" w:type="dxa"/>
          </w:tcPr>
          <w:p w14:paraId="16EAD465" w14:textId="77777777" w:rsidR="00B141B3" w:rsidRPr="00464B15" w:rsidRDefault="00B141B3" w:rsidP="004877EE">
            <w:pPr>
              <w:cnfStyle w:val="100000000000" w:firstRow="1" w:lastRow="0" w:firstColumn="0" w:lastColumn="0" w:oddVBand="0" w:evenVBand="0" w:oddHBand="0" w:evenHBand="0" w:firstRowFirstColumn="0" w:firstRowLastColumn="0" w:lastRowFirstColumn="0" w:lastRowLastColumn="0"/>
              <w:rPr>
                <w:sz w:val="20"/>
                <w:szCs w:val="20"/>
              </w:rPr>
            </w:pPr>
            <w:r w:rsidRPr="00464B15">
              <w:rPr>
                <w:sz w:val="20"/>
                <w:szCs w:val="20"/>
              </w:rPr>
              <w:t>Who</w:t>
            </w:r>
          </w:p>
        </w:tc>
        <w:tc>
          <w:tcPr>
            <w:tcW w:w="4677" w:type="dxa"/>
          </w:tcPr>
          <w:p w14:paraId="49E2E93A" w14:textId="77777777" w:rsidR="00B141B3" w:rsidRPr="00464B15" w:rsidRDefault="00B141B3" w:rsidP="004877EE">
            <w:pPr>
              <w:cnfStyle w:val="100000000000" w:firstRow="1" w:lastRow="0" w:firstColumn="0" w:lastColumn="0" w:oddVBand="0" w:evenVBand="0" w:oddHBand="0" w:evenHBand="0" w:firstRowFirstColumn="0" w:firstRowLastColumn="0" w:lastRowFirstColumn="0" w:lastRowLastColumn="0"/>
              <w:rPr>
                <w:sz w:val="20"/>
                <w:szCs w:val="20"/>
              </w:rPr>
            </w:pPr>
            <w:r w:rsidRPr="00464B15">
              <w:rPr>
                <w:sz w:val="20"/>
                <w:szCs w:val="20"/>
              </w:rPr>
              <w:t>Description</w:t>
            </w:r>
          </w:p>
        </w:tc>
        <w:tc>
          <w:tcPr>
            <w:tcW w:w="1650" w:type="dxa"/>
          </w:tcPr>
          <w:p w14:paraId="211A3B4D" w14:textId="77777777" w:rsidR="00B141B3" w:rsidRPr="00464B15" w:rsidRDefault="00B141B3" w:rsidP="004877EE">
            <w:pPr>
              <w:cnfStyle w:val="100000000000" w:firstRow="1" w:lastRow="0" w:firstColumn="0" w:lastColumn="0" w:oddVBand="0" w:evenVBand="0" w:oddHBand="0" w:evenHBand="0" w:firstRowFirstColumn="0" w:firstRowLastColumn="0" w:lastRowFirstColumn="0" w:lastRowLastColumn="0"/>
              <w:rPr>
                <w:sz w:val="20"/>
                <w:szCs w:val="20"/>
              </w:rPr>
            </w:pPr>
            <w:r w:rsidRPr="00464B15">
              <w:rPr>
                <w:sz w:val="20"/>
                <w:szCs w:val="20"/>
              </w:rPr>
              <w:t>Rev. Date</w:t>
            </w:r>
          </w:p>
        </w:tc>
      </w:tr>
      <w:tr w:rsidR="00B141B3" w14:paraId="52AE1D7A" w14:textId="77777777" w:rsidTr="004877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E690F32" w14:textId="77777777" w:rsidR="00B141B3" w:rsidRPr="00CD7F5D" w:rsidRDefault="00B141B3" w:rsidP="004877EE">
            <w:pPr>
              <w:pStyle w:val="af"/>
              <w:rPr>
                <w:rStyle w:val="aa"/>
                <w:sz w:val="18"/>
                <w:szCs w:val="18"/>
              </w:rPr>
            </w:pPr>
            <w:r w:rsidRPr="00CD7F5D">
              <w:rPr>
                <w:rStyle w:val="aa"/>
                <w:sz w:val="18"/>
                <w:szCs w:val="18"/>
              </w:rPr>
              <w:t>0.1</w:t>
            </w:r>
          </w:p>
        </w:tc>
        <w:tc>
          <w:tcPr>
            <w:tcW w:w="1701" w:type="dxa"/>
          </w:tcPr>
          <w:p w14:paraId="4F78D1F9" w14:textId="77777777" w:rsidR="00B141B3" w:rsidRPr="00CD7F5D" w:rsidRDefault="00B141B3" w:rsidP="004877EE">
            <w:pPr>
              <w:pStyle w:val="af"/>
              <w:cnfStyle w:val="000000100000" w:firstRow="0" w:lastRow="0" w:firstColumn="0" w:lastColumn="0" w:oddVBand="0" w:evenVBand="0" w:oddHBand="1" w:evenHBand="0" w:firstRowFirstColumn="0" w:firstRowLastColumn="0" w:lastRowFirstColumn="0" w:lastRowLastColumn="0"/>
              <w:rPr>
                <w:rStyle w:val="aa"/>
                <w:sz w:val="18"/>
                <w:szCs w:val="18"/>
              </w:rPr>
            </w:pPr>
            <w:r w:rsidRPr="00CD7F5D">
              <w:rPr>
                <w:rStyle w:val="aa"/>
                <w:sz w:val="18"/>
                <w:szCs w:val="18"/>
              </w:rPr>
              <w:t>Saar Kadosh</w:t>
            </w:r>
          </w:p>
        </w:tc>
        <w:tc>
          <w:tcPr>
            <w:tcW w:w="4677" w:type="dxa"/>
          </w:tcPr>
          <w:p w14:paraId="691C0B01" w14:textId="155A3643" w:rsidR="00B141B3" w:rsidRPr="00CD7F5D" w:rsidRDefault="00B141B3" w:rsidP="004877EE">
            <w:pPr>
              <w:pStyle w:val="af"/>
              <w:cnfStyle w:val="000000100000" w:firstRow="0" w:lastRow="0" w:firstColumn="0" w:lastColumn="0" w:oddVBand="0" w:evenVBand="0" w:oddHBand="1" w:evenHBand="0" w:firstRowFirstColumn="0" w:firstRowLastColumn="0" w:lastRowFirstColumn="0" w:lastRowLastColumn="0"/>
              <w:rPr>
                <w:rStyle w:val="aa"/>
                <w:sz w:val="18"/>
                <w:szCs w:val="18"/>
              </w:rPr>
            </w:pPr>
            <w:r w:rsidRPr="00CD7F5D">
              <w:rPr>
                <w:rStyle w:val="aa"/>
                <w:sz w:val="18"/>
                <w:szCs w:val="18"/>
              </w:rPr>
              <w:t>Initial GPC_4T</w:t>
            </w:r>
            <w:r>
              <w:rPr>
                <w:rStyle w:val="aa"/>
                <w:sz w:val="18"/>
                <w:szCs w:val="18"/>
              </w:rPr>
              <w:t xml:space="preserve"> MAS</w:t>
            </w:r>
          </w:p>
        </w:tc>
        <w:tc>
          <w:tcPr>
            <w:tcW w:w="1650" w:type="dxa"/>
          </w:tcPr>
          <w:p w14:paraId="73DF257D" w14:textId="501A3C7B" w:rsidR="00B141B3" w:rsidRPr="00CD7F5D" w:rsidRDefault="00B141B3" w:rsidP="004877EE">
            <w:pPr>
              <w:pStyle w:val="af"/>
              <w:cnfStyle w:val="000000100000" w:firstRow="0" w:lastRow="0" w:firstColumn="0" w:lastColumn="0" w:oddVBand="0" w:evenVBand="0" w:oddHBand="1" w:evenHBand="0" w:firstRowFirstColumn="0" w:firstRowLastColumn="0" w:lastRowFirstColumn="0" w:lastRowLastColumn="0"/>
              <w:rPr>
                <w:rStyle w:val="aa"/>
                <w:sz w:val="18"/>
                <w:szCs w:val="18"/>
              </w:rPr>
            </w:pPr>
            <w:r w:rsidRPr="00CD7F5D">
              <w:rPr>
                <w:rStyle w:val="aa"/>
                <w:sz w:val="18"/>
                <w:szCs w:val="18"/>
              </w:rPr>
              <w:t xml:space="preserve">06 </w:t>
            </w:r>
            <w:r>
              <w:rPr>
                <w:rStyle w:val="aa"/>
                <w:sz w:val="18"/>
                <w:szCs w:val="18"/>
              </w:rPr>
              <w:t>November</w:t>
            </w:r>
            <w:r w:rsidRPr="00CD7F5D">
              <w:rPr>
                <w:rStyle w:val="aa"/>
                <w:sz w:val="18"/>
                <w:szCs w:val="18"/>
              </w:rPr>
              <w:t xml:space="preserve"> 2021</w:t>
            </w:r>
          </w:p>
        </w:tc>
      </w:tr>
      <w:tr w:rsidR="00B141B3" w14:paraId="67049AC5" w14:textId="77777777" w:rsidTr="004877EE">
        <w:tc>
          <w:tcPr>
            <w:cnfStyle w:val="001000000000" w:firstRow="0" w:lastRow="0" w:firstColumn="1" w:lastColumn="0" w:oddVBand="0" w:evenVBand="0" w:oddHBand="0" w:evenHBand="0" w:firstRowFirstColumn="0" w:firstRowLastColumn="0" w:lastRowFirstColumn="0" w:lastRowLastColumn="0"/>
            <w:tcW w:w="988" w:type="dxa"/>
          </w:tcPr>
          <w:p w14:paraId="7CADAEE7" w14:textId="7E5512F2" w:rsidR="00B141B3" w:rsidRPr="00CD7F5D" w:rsidRDefault="00B141B3" w:rsidP="004877EE">
            <w:pPr>
              <w:pStyle w:val="af"/>
              <w:rPr>
                <w:rStyle w:val="aa"/>
                <w:sz w:val="18"/>
                <w:szCs w:val="18"/>
              </w:rPr>
            </w:pPr>
            <w:r>
              <w:rPr>
                <w:rStyle w:val="aa"/>
                <w:sz w:val="18"/>
                <w:szCs w:val="18"/>
              </w:rPr>
              <w:t>0.3</w:t>
            </w:r>
          </w:p>
        </w:tc>
        <w:tc>
          <w:tcPr>
            <w:tcW w:w="1701" w:type="dxa"/>
          </w:tcPr>
          <w:p w14:paraId="2E1BCF1A" w14:textId="562C2F6A" w:rsidR="00B141B3" w:rsidRPr="00CD7F5D" w:rsidRDefault="00B141B3" w:rsidP="004877EE">
            <w:pPr>
              <w:pStyle w:val="a7"/>
              <w:cnfStyle w:val="000000000000" w:firstRow="0" w:lastRow="0" w:firstColumn="0" w:lastColumn="0" w:oddVBand="0" w:evenVBand="0" w:oddHBand="0" w:evenHBand="0" w:firstRowFirstColumn="0" w:firstRowLastColumn="0" w:lastRowFirstColumn="0" w:lastRowLastColumn="0"/>
              <w:rPr>
                <w:rStyle w:val="aa"/>
                <w:spacing w:val="0"/>
                <w:sz w:val="18"/>
                <w:szCs w:val="18"/>
              </w:rPr>
            </w:pPr>
            <w:r>
              <w:rPr>
                <w:rStyle w:val="aa"/>
                <w:spacing w:val="0"/>
                <w:sz w:val="18"/>
                <w:szCs w:val="18"/>
              </w:rPr>
              <w:t>A</w:t>
            </w:r>
            <w:r>
              <w:rPr>
                <w:rStyle w:val="aa"/>
                <w:sz w:val="18"/>
                <w:szCs w:val="18"/>
              </w:rPr>
              <w:t>di Levy</w:t>
            </w:r>
          </w:p>
        </w:tc>
        <w:tc>
          <w:tcPr>
            <w:tcW w:w="4677" w:type="dxa"/>
          </w:tcPr>
          <w:p w14:paraId="7BE4E398" w14:textId="79C8DE2C" w:rsidR="00B141B3" w:rsidRPr="00CD7F5D" w:rsidRDefault="00A13FA2" w:rsidP="004877EE">
            <w:pPr>
              <w:pStyle w:val="af"/>
              <w:cnfStyle w:val="000000000000" w:firstRow="0" w:lastRow="0" w:firstColumn="0" w:lastColumn="0" w:oddVBand="0" w:evenVBand="0" w:oddHBand="0" w:evenHBand="0" w:firstRowFirstColumn="0" w:firstRowLastColumn="0" w:lastRowFirstColumn="0" w:lastRowLastColumn="0"/>
              <w:rPr>
                <w:rStyle w:val="aa"/>
                <w:sz w:val="18"/>
                <w:szCs w:val="18"/>
              </w:rPr>
            </w:pPr>
            <w:r>
              <w:rPr>
                <w:rStyle w:val="aa"/>
                <w:sz w:val="18"/>
                <w:szCs w:val="18"/>
              </w:rPr>
              <w:t>fixed and detailed flows</w:t>
            </w:r>
          </w:p>
        </w:tc>
        <w:tc>
          <w:tcPr>
            <w:tcW w:w="1650" w:type="dxa"/>
          </w:tcPr>
          <w:p w14:paraId="16FC458B" w14:textId="3B4F158F" w:rsidR="00B141B3" w:rsidRPr="00CD7F5D" w:rsidRDefault="00A13FA2" w:rsidP="004877EE">
            <w:pPr>
              <w:pStyle w:val="af"/>
              <w:keepNext/>
              <w:cnfStyle w:val="000000000000" w:firstRow="0" w:lastRow="0" w:firstColumn="0" w:lastColumn="0" w:oddVBand="0" w:evenVBand="0" w:oddHBand="0" w:evenHBand="0" w:firstRowFirstColumn="0" w:firstRowLastColumn="0" w:lastRowFirstColumn="0" w:lastRowLastColumn="0"/>
              <w:rPr>
                <w:rStyle w:val="aa"/>
                <w:sz w:val="18"/>
                <w:szCs w:val="18"/>
              </w:rPr>
            </w:pPr>
            <w:r>
              <w:rPr>
                <w:rStyle w:val="aa"/>
                <w:sz w:val="18"/>
                <w:szCs w:val="18"/>
              </w:rPr>
              <w:t>25</w:t>
            </w:r>
            <w:r w:rsidR="00B141B3" w:rsidRPr="00CD7F5D">
              <w:rPr>
                <w:rStyle w:val="aa"/>
                <w:sz w:val="18"/>
                <w:szCs w:val="18"/>
              </w:rPr>
              <w:t xml:space="preserve"> </w:t>
            </w:r>
            <w:r>
              <w:rPr>
                <w:rStyle w:val="aa"/>
                <w:sz w:val="18"/>
                <w:szCs w:val="18"/>
              </w:rPr>
              <w:t>December</w:t>
            </w:r>
            <w:r w:rsidR="00B141B3" w:rsidRPr="00CD7F5D">
              <w:rPr>
                <w:rStyle w:val="aa"/>
                <w:sz w:val="18"/>
                <w:szCs w:val="18"/>
              </w:rPr>
              <w:t xml:space="preserve"> 2021</w:t>
            </w:r>
          </w:p>
        </w:tc>
      </w:tr>
      <w:tr w:rsidR="00B141B3" w14:paraId="0BCCBCF8" w14:textId="77777777" w:rsidTr="004877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0826FFD" w14:textId="77777777" w:rsidR="00B141B3" w:rsidRPr="006D6F1C" w:rsidRDefault="00B141B3" w:rsidP="004877EE">
            <w:pPr>
              <w:pStyle w:val="af"/>
              <w:rPr>
                <w:rStyle w:val="aa"/>
                <w:b w:val="0"/>
                <w:bCs w:val="0"/>
                <w:i w:val="0"/>
                <w:iCs w:val="0"/>
                <w:sz w:val="18"/>
                <w:szCs w:val="18"/>
              </w:rPr>
            </w:pPr>
          </w:p>
        </w:tc>
        <w:tc>
          <w:tcPr>
            <w:tcW w:w="1701" w:type="dxa"/>
          </w:tcPr>
          <w:p w14:paraId="070F2E35" w14:textId="77777777" w:rsidR="00B141B3" w:rsidRDefault="00B141B3" w:rsidP="004877EE">
            <w:pPr>
              <w:pStyle w:val="af"/>
              <w:cnfStyle w:val="000000100000" w:firstRow="0" w:lastRow="0" w:firstColumn="0" w:lastColumn="0" w:oddVBand="0" w:evenVBand="0" w:oddHBand="1" w:evenHBand="0" w:firstRowFirstColumn="0" w:firstRowLastColumn="0" w:lastRowFirstColumn="0" w:lastRowLastColumn="0"/>
              <w:rPr>
                <w:rStyle w:val="aa"/>
                <w:i w:val="0"/>
                <w:iCs w:val="0"/>
                <w:sz w:val="18"/>
                <w:szCs w:val="18"/>
              </w:rPr>
            </w:pPr>
          </w:p>
        </w:tc>
        <w:tc>
          <w:tcPr>
            <w:tcW w:w="4677" w:type="dxa"/>
          </w:tcPr>
          <w:p w14:paraId="6C6C4CF1" w14:textId="77777777" w:rsidR="00B141B3" w:rsidRPr="00F77204" w:rsidRDefault="00B141B3" w:rsidP="004877EE">
            <w:pPr>
              <w:pStyle w:val="af"/>
              <w:cnfStyle w:val="000000100000" w:firstRow="0" w:lastRow="0" w:firstColumn="0" w:lastColumn="0" w:oddVBand="0" w:evenVBand="0" w:oddHBand="1" w:evenHBand="0" w:firstRowFirstColumn="0" w:firstRowLastColumn="0" w:lastRowFirstColumn="0" w:lastRowLastColumn="0"/>
              <w:rPr>
                <w:rStyle w:val="aa"/>
                <w:i w:val="0"/>
                <w:iCs w:val="0"/>
                <w:sz w:val="18"/>
                <w:szCs w:val="18"/>
              </w:rPr>
            </w:pPr>
          </w:p>
        </w:tc>
        <w:tc>
          <w:tcPr>
            <w:tcW w:w="1650" w:type="dxa"/>
          </w:tcPr>
          <w:p w14:paraId="11D0A168" w14:textId="77777777" w:rsidR="00B141B3" w:rsidRDefault="00B141B3" w:rsidP="004877EE">
            <w:pPr>
              <w:pStyle w:val="af"/>
              <w:keepNext/>
              <w:cnfStyle w:val="000000100000" w:firstRow="0" w:lastRow="0" w:firstColumn="0" w:lastColumn="0" w:oddVBand="0" w:evenVBand="0" w:oddHBand="1" w:evenHBand="0" w:firstRowFirstColumn="0" w:firstRowLastColumn="0" w:lastRowFirstColumn="0" w:lastRowLastColumn="0"/>
              <w:rPr>
                <w:rStyle w:val="aa"/>
                <w:i w:val="0"/>
                <w:iCs w:val="0"/>
                <w:sz w:val="18"/>
                <w:szCs w:val="18"/>
              </w:rPr>
            </w:pPr>
          </w:p>
        </w:tc>
      </w:tr>
      <w:tr w:rsidR="00B141B3" w14:paraId="1CDB8FC9" w14:textId="77777777" w:rsidTr="004877EE">
        <w:tc>
          <w:tcPr>
            <w:cnfStyle w:val="001000000000" w:firstRow="0" w:lastRow="0" w:firstColumn="1" w:lastColumn="0" w:oddVBand="0" w:evenVBand="0" w:oddHBand="0" w:evenHBand="0" w:firstRowFirstColumn="0" w:firstRowLastColumn="0" w:lastRowFirstColumn="0" w:lastRowLastColumn="0"/>
            <w:tcW w:w="988" w:type="dxa"/>
          </w:tcPr>
          <w:p w14:paraId="487A33AF" w14:textId="77777777" w:rsidR="00B141B3" w:rsidRPr="00873439" w:rsidRDefault="00B141B3" w:rsidP="004877EE">
            <w:pPr>
              <w:pStyle w:val="af"/>
              <w:rPr>
                <w:rStyle w:val="aa"/>
                <w:b w:val="0"/>
                <w:bCs w:val="0"/>
                <w:i w:val="0"/>
                <w:iCs w:val="0"/>
                <w:sz w:val="18"/>
                <w:szCs w:val="18"/>
              </w:rPr>
            </w:pPr>
          </w:p>
        </w:tc>
        <w:tc>
          <w:tcPr>
            <w:tcW w:w="1701" w:type="dxa"/>
          </w:tcPr>
          <w:p w14:paraId="131DA641" w14:textId="77777777" w:rsidR="00B141B3" w:rsidRDefault="00B141B3" w:rsidP="004877EE">
            <w:pPr>
              <w:pStyle w:val="af"/>
              <w:cnfStyle w:val="000000000000" w:firstRow="0" w:lastRow="0" w:firstColumn="0" w:lastColumn="0" w:oddVBand="0" w:evenVBand="0" w:oddHBand="0" w:evenHBand="0" w:firstRowFirstColumn="0" w:firstRowLastColumn="0" w:lastRowFirstColumn="0" w:lastRowLastColumn="0"/>
              <w:rPr>
                <w:rStyle w:val="aa"/>
                <w:i w:val="0"/>
                <w:iCs w:val="0"/>
                <w:sz w:val="18"/>
                <w:szCs w:val="18"/>
              </w:rPr>
            </w:pPr>
          </w:p>
        </w:tc>
        <w:tc>
          <w:tcPr>
            <w:tcW w:w="4677" w:type="dxa"/>
          </w:tcPr>
          <w:p w14:paraId="737FD1BE" w14:textId="77777777" w:rsidR="00B141B3" w:rsidRDefault="00B141B3" w:rsidP="004877EE">
            <w:pPr>
              <w:pStyle w:val="af"/>
              <w:cnfStyle w:val="000000000000" w:firstRow="0" w:lastRow="0" w:firstColumn="0" w:lastColumn="0" w:oddVBand="0" w:evenVBand="0" w:oddHBand="0" w:evenHBand="0" w:firstRowFirstColumn="0" w:firstRowLastColumn="0" w:lastRowFirstColumn="0" w:lastRowLastColumn="0"/>
              <w:rPr>
                <w:rStyle w:val="aa"/>
                <w:i w:val="0"/>
                <w:iCs w:val="0"/>
                <w:sz w:val="18"/>
                <w:szCs w:val="18"/>
              </w:rPr>
            </w:pPr>
          </w:p>
        </w:tc>
        <w:tc>
          <w:tcPr>
            <w:tcW w:w="1650" w:type="dxa"/>
          </w:tcPr>
          <w:p w14:paraId="099E66D4" w14:textId="77777777" w:rsidR="00B141B3" w:rsidRDefault="00B141B3" w:rsidP="004877EE">
            <w:pPr>
              <w:pStyle w:val="af"/>
              <w:keepNext/>
              <w:cnfStyle w:val="000000000000" w:firstRow="0" w:lastRow="0" w:firstColumn="0" w:lastColumn="0" w:oddVBand="0" w:evenVBand="0" w:oddHBand="0" w:evenHBand="0" w:firstRowFirstColumn="0" w:firstRowLastColumn="0" w:lastRowFirstColumn="0" w:lastRowLastColumn="0"/>
              <w:rPr>
                <w:rStyle w:val="aa"/>
                <w:i w:val="0"/>
                <w:iCs w:val="0"/>
                <w:sz w:val="18"/>
                <w:szCs w:val="18"/>
              </w:rPr>
            </w:pPr>
          </w:p>
        </w:tc>
      </w:tr>
    </w:tbl>
    <w:p w14:paraId="4E2420D2" w14:textId="77777777" w:rsidR="00D22E84" w:rsidRPr="00CD7F5D" w:rsidRDefault="00D22E84" w:rsidP="00D22E84">
      <w:pPr>
        <w:pBdr>
          <w:bottom w:val="single" w:sz="6" w:space="1" w:color="auto"/>
        </w:pBdr>
        <w:rPr>
          <w:rFonts w:asciiTheme="majorHAnsi" w:eastAsiaTheme="majorEastAsia" w:hAnsiTheme="majorHAnsi" w:cstheme="majorBidi"/>
          <w:color w:val="000000" w:themeColor="text1"/>
          <w:sz w:val="36"/>
          <w:szCs w:val="36"/>
          <w:rtl/>
        </w:rPr>
      </w:pPr>
      <w:r>
        <w:rPr>
          <w:rFonts w:asciiTheme="majorHAnsi" w:eastAsiaTheme="majorEastAsia" w:hAnsiTheme="majorHAnsi" w:cstheme="majorBidi"/>
          <w:color w:val="000000" w:themeColor="text1"/>
          <w:sz w:val="36"/>
          <w:szCs w:val="36"/>
        </w:rPr>
        <w:lastRenderedPageBreak/>
        <w:t>Figures</w:t>
      </w:r>
    </w:p>
    <w:p w14:paraId="0525D6D5" w14:textId="65BDA855" w:rsidR="004E1427" w:rsidRDefault="00B85B76">
      <w:pPr>
        <w:pStyle w:val="afb"/>
        <w:tabs>
          <w:tab w:val="right" w:leader="dot" w:pos="9016"/>
        </w:tabs>
        <w:rPr>
          <w:rFonts w:cstheme="minorBidi"/>
          <w:caps w:val="0"/>
          <w:noProof/>
          <w:sz w:val="22"/>
          <w:szCs w:val="22"/>
          <w:lang w:val="en-IL" w:eastAsia="en-IL"/>
        </w:rPr>
      </w:pPr>
      <w:r>
        <w:rPr>
          <w:rFonts w:asciiTheme="majorHAnsi" w:hAnsiTheme="majorHAnsi" w:cstheme="majorBidi"/>
          <w:b/>
          <w:bCs/>
          <w:smallCaps/>
          <w:color w:val="000000" w:themeColor="text1"/>
          <w:sz w:val="36"/>
          <w:szCs w:val="36"/>
        </w:rPr>
        <w:fldChar w:fldCharType="begin"/>
      </w:r>
      <w:r>
        <w:rPr>
          <w:rFonts w:asciiTheme="majorHAnsi" w:hAnsiTheme="majorHAnsi" w:cstheme="majorBidi"/>
          <w:b/>
          <w:bCs/>
          <w:smallCaps/>
          <w:color w:val="000000" w:themeColor="text1"/>
          <w:sz w:val="36"/>
          <w:szCs w:val="36"/>
        </w:rPr>
        <w:instrText xml:space="preserve"> TOC \h \z \c "Figure" </w:instrText>
      </w:r>
      <w:r>
        <w:rPr>
          <w:rFonts w:asciiTheme="majorHAnsi" w:hAnsiTheme="majorHAnsi" w:cstheme="majorBidi"/>
          <w:b/>
          <w:bCs/>
          <w:smallCaps/>
          <w:color w:val="000000" w:themeColor="text1"/>
          <w:sz w:val="36"/>
          <w:szCs w:val="36"/>
        </w:rPr>
        <w:fldChar w:fldCharType="separate"/>
      </w:r>
      <w:hyperlink r:id="rId13" w:anchor="_Toc91955502" w:history="1">
        <w:r w:rsidR="004E1427" w:rsidRPr="00B962C0">
          <w:rPr>
            <w:rStyle w:val="Hyperlink"/>
            <w:noProof/>
          </w:rPr>
          <w:t>Figure 1 - GPC_4T top level block diagram</w:t>
        </w:r>
        <w:r w:rsidR="004E1427">
          <w:rPr>
            <w:noProof/>
            <w:webHidden/>
          </w:rPr>
          <w:tab/>
        </w:r>
        <w:r w:rsidR="004E1427">
          <w:rPr>
            <w:noProof/>
            <w:webHidden/>
          </w:rPr>
          <w:fldChar w:fldCharType="begin"/>
        </w:r>
        <w:r w:rsidR="004E1427">
          <w:rPr>
            <w:noProof/>
            <w:webHidden/>
          </w:rPr>
          <w:instrText xml:space="preserve"> PAGEREF _Toc91955502 \h </w:instrText>
        </w:r>
        <w:r w:rsidR="004E1427">
          <w:rPr>
            <w:noProof/>
            <w:webHidden/>
          </w:rPr>
        </w:r>
        <w:r w:rsidR="004E1427">
          <w:rPr>
            <w:noProof/>
            <w:webHidden/>
          </w:rPr>
          <w:fldChar w:fldCharType="separate"/>
        </w:r>
        <w:r w:rsidR="00785D79">
          <w:rPr>
            <w:noProof/>
            <w:webHidden/>
          </w:rPr>
          <w:t>3</w:t>
        </w:r>
        <w:r w:rsidR="004E1427">
          <w:rPr>
            <w:noProof/>
            <w:webHidden/>
          </w:rPr>
          <w:fldChar w:fldCharType="end"/>
        </w:r>
      </w:hyperlink>
    </w:p>
    <w:p w14:paraId="17AF68B2" w14:textId="7F6C41B8" w:rsidR="004E1427" w:rsidRDefault="00D96F07">
      <w:pPr>
        <w:pStyle w:val="afb"/>
        <w:tabs>
          <w:tab w:val="right" w:leader="dot" w:pos="9016"/>
        </w:tabs>
        <w:rPr>
          <w:rFonts w:cstheme="minorBidi"/>
          <w:caps w:val="0"/>
          <w:noProof/>
          <w:sz w:val="22"/>
          <w:szCs w:val="22"/>
          <w:lang w:val="en-IL" w:eastAsia="en-IL"/>
        </w:rPr>
      </w:pPr>
      <w:hyperlink r:id="rId14" w:anchor="_Toc91955503" w:history="1">
        <w:r w:rsidR="004E1427" w:rsidRPr="00B962C0">
          <w:rPr>
            <w:rStyle w:val="Hyperlink"/>
            <w:noProof/>
          </w:rPr>
          <w:t>Figure 2 - Core Block diagram</w:t>
        </w:r>
        <w:r w:rsidR="004E1427">
          <w:rPr>
            <w:noProof/>
            <w:webHidden/>
          </w:rPr>
          <w:tab/>
        </w:r>
        <w:r w:rsidR="004E1427">
          <w:rPr>
            <w:noProof/>
            <w:webHidden/>
          </w:rPr>
          <w:fldChar w:fldCharType="begin"/>
        </w:r>
        <w:r w:rsidR="004E1427">
          <w:rPr>
            <w:noProof/>
            <w:webHidden/>
          </w:rPr>
          <w:instrText xml:space="preserve"> PAGEREF _Toc91955503 \h </w:instrText>
        </w:r>
        <w:r w:rsidR="004E1427">
          <w:rPr>
            <w:noProof/>
            <w:webHidden/>
          </w:rPr>
        </w:r>
        <w:r w:rsidR="004E1427">
          <w:rPr>
            <w:noProof/>
            <w:webHidden/>
          </w:rPr>
          <w:fldChar w:fldCharType="separate"/>
        </w:r>
        <w:r w:rsidR="00785D79">
          <w:rPr>
            <w:noProof/>
            <w:webHidden/>
          </w:rPr>
          <w:t>6</w:t>
        </w:r>
        <w:r w:rsidR="004E1427">
          <w:rPr>
            <w:noProof/>
            <w:webHidden/>
          </w:rPr>
          <w:fldChar w:fldCharType="end"/>
        </w:r>
      </w:hyperlink>
    </w:p>
    <w:p w14:paraId="3F503ACC" w14:textId="73C8630E" w:rsidR="004E1427" w:rsidRDefault="00D96F07">
      <w:pPr>
        <w:pStyle w:val="afb"/>
        <w:tabs>
          <w:tab w:val="right" w:leader="dot" w:pos="9016"/>
        </w:tabs>
        <w:rPr>
          <w:rFonts w:cstheme="minorBidi"/>
          <w:caps w:val="0"/>
          <w:noProof/>
          <w:sz w:val="22"/>
          <w:szCs w:val="22"/>
          <w:lang w:val="en-IL" w:eastAsia="en-IL"/>
        </w:rPr>
      </w:pPr>
      <w:hyperlink w:anchor="_Toc91955504" w:history="1">
        <w:r w:rsidR="004E1427" w:rsidRPr="00B962C0">
          <w:rPr>
            <w:rStyle w:val="Hyperlink"/>
            <w:noProof/>
          </w:rPr>
          <w:t>Figure 3 - scheduler design</w:t>
        </w:r>
        <w:r w:rsidR="004E1427">
          <w:rPr>
            <w:noProof/>
            <w:webHidden/>
          </w:rPr>
          <w:tab/>
        </w:r>
        <w:r w:rsidR="004E1427">
          <w:rPr>
            <w:noProof/>
            <w:webHidden/>
          </w:rPr>
          <w:fldChar w:fldCharType="begin"/>
        </w:r>
        <w:r w:rsidR="004E1427">
          <w:rPr>
            <w:noProof/>
            <w:webHidden/>
          </w:rPr>
          <w:instrText xml:space="preserve"> PAGEREF _Toc91955504 \h </w:instrText>
        </w:r>
        <w:r w:rsidR="004E1427">
          <w:rPr>
            <w:noProof/>
            <w:webHidden/>
          </w:rPr>
        </w:r>
        <w:r w:rsidR="004E1427">
          <w:rPr>
            <w:noProof/>
            <w:webHidden/>
          </w:rPr>
          <w:fldChar w:fldCharType="separate"/>
        </w:r>
        <w:r w:rsidR="00785D79">
          <w:rPr>
            <w:noProof/>
            <w:webHidden/>
          </w:rPr>
          <w:t>7</w:t>
        </w:r>
        <w:r w:rsidR="004E1427">
          <w:rPr>
            <w:noProof/>
            <w:webHidden/>
          </w:rPr>
          <w:fldChar w:fldCharType="end"/>
        </w:r>
      </w:hyperlink>
    </w:p>
    <w:p w14:paraId="03EC7E8D" w14:textId="614414D2" w:rsidR="004E1427" w:rsidRDefault="00D96F07">
      <w:pPr>
        <w:pStyle w:val="afb"/>
        <w:tabs>
          <w:tab w:val="right" w:leader="dot" w:pos="9016"/>
        </w:tabs>
        <w:rPr>
          <w:rFonts w:cstheme="minorBidi"/>
          <w:caps w:val="0"/>
          <w:noProof/>
          <w:sz w:val="22"/>
          <w:szCs w:val="22"/>
          <w:lang w:val="en-IL" w:eastAsia="en-IL"/>
        </w:rPr>
      </w:pPr>
      <w:hyperlink w:anchor="_Toc91955505" w:history="1">
        <w:r w:rsidR="004E1427" w:rsidRPr="00B962C0">
          <w:rPr>
            <w:rStyle w:val="Hyperlink"/>
            <w:noProof/>
          </w:rPr>
          <w:t>Figure 4 - Schedulr code</w:t>
        </w:r>
        <w:r w:rsidR="004E1427">
          <w:rPr>
            <w:noProof/>
            <w:webHidden/>
          </w:rPr>
          <w:tab/>
        </w:r>
        <w:r w:rsidR="004E1427">
          <w:rPr>
            <w:noProof/>
            <w:webHidden/>
          </w:rPr>
          <w:fldChar w:fldCharType="begin"/>
        </w:r>
        <w:r w:rsidR="004E1427">
          <w:rPr>
            <w:noProof/>
            <w:webHidden/>
          </w:rPr>
          <w:instrText xml:space="preserve"> PAGEREF _Toc91955505 \h </w:instrText>
        </w:r>
        <w:r w:rsidR="004E1427">
          <w:rPr>
            <w:noProof/>
            <w:webHidden/>
          </w:rPr>
        </w:r>
        <w:r w:rsidR="004E1427">
          <w:rPr>
            <w:noProof/>
            <w:webHidden/>
          </w:rPr>
          <w:fldChar w:fldCharType="separate"/>
        </w:r>
        <w:r w:rsidR="00785D79">
          <w:rPr>
            <w:noProof/>
            <w:webHidden/>
          </w:rPr>
          <w:t>7</w:t>
        </w:r>
        <w:r w:rsidR="004E1427">
          <w:rPr>
            <w:noProof/>
            <w:webHidden/>
          </w:rPr>
          <w:fldChar w:fldCharType="end"/>
        </w:r>
      </w:hyperlink>
    </w:p>
    <w:p w14:paraId="22BFA3EB" w14:textId="1EF07ABC" w:rsidR="004E1427" w:rsidRDefault="00D96F07">
      <w:pPr>
        <w:pStyle w:val="afb"/>
        <w:tabs>
          <w:tab w:val="right" w:leader="dot" w:pos="9016"/>
        </w:tabs>
        <w:rPr>
          <w:rFonts w:cstheme="minorBidi"/>
          <w:caps w:val="0"/>
          <w:noProof/>
          <w:sz w:val="22"/>
          <w:szCs w:val="22"/>
          <w:lang w:val="en-IL" w:eastAsia="en-IL"/>
        </w:rPr>
      </w:pPr>
      <w:hyperlink r:id="rId15" w:anchor="_Toc91955506" w:history="1">
        <w:r w:rsidR="004E1427" w:rsidRPr="00B962C0">
          <w:rPr>
            <w:rStyle w:val="Hyperlink"/>
            <w:noProof/>
          </w:rPr>
          <w:t>Figure 5 - Fetch on high level</w:t>
        </w:r>
        <w:r w:rsidR="004E1427">
          <w:rPr>
            <w:noProof/>
            <w:webHidden/>
          </w:rPr>
          <w:tab/>
        </w:r>
        <w:r w:rsidR="004E1427">
          <w:rPr>
            <w:noProof/>
            <w:webHidden/>
          </w:rPr>
          <w:fldChar w:fldCharType="begin"/>
        </w:r>
        <w:r w:rsidR="004E1427">
          <w:rPr>
            <w:noProof/>
            <w:webHidden/>
          </w:rPr>
          <w:instrText xml:space="preserve"> PAGEREF _Toc91955506 \h </w:instrText>
        </w:r>
        <w:r w:rsidR="004E1427">
          <w:rPr>
            <w:noProof/>
            <w:webHidden/>
          </w:rPr>
        </w:r>
        <w:r w:rsidR="004E1427">
          <w:rPr>
            <w:noProof/>
            <w:webHidden/>
          </w:rPr>
          <w:fldChar w:fldCharType="separate"/>
        </w:r>
        <w:r w:rsidR="00785D79">
          <w:rPr>
            <w:noProof/>
            <w:webHidden/>
          </w:rPr>
          <w:t>8</w:t>
        </w:r>
        <w:r w:rsidR="004E1427">
          <w:rPr>
            <w:noProof/>
            <w:webHidden/>
          </w:rPr>
          <w:fldChar w:fldCharType="end"/>
        </w:r>
      </w:hyperlink>
    </w:p>
    <w:p w14:paraId="2D0026CB" w14:textId="68C23F46" w:rsidR="004E1427" w:rsidRDefault="00D96F07">
      <w:pPr>
        <w:pStyle w:val="afb"/>
        <w:tabs>
          <w:tab w:val="right" w:leader="dot" w:pos="9016"/>
        </w:tabs>
        <w:rPr>
          <w:rFonts w:cstheme="minorBidi"/>
          <w:caps w:val="0"/>
          <w:noProof/>
          <w:sz w:val="22"/>
          <w:szCs w:val="22"/>
          <w:lang w:val="en-IL" w:eastAsia="en-IL"/>
        </w:rPr>
      </w:pPr>
      <w:hyperlink w:anchor="_Toc91955507" w:history="1">
        <w:r w:rsidR="004E1427" w:rsidRPr="00B962C0">
          <w:rPr>
            <w:rStyle w:val="Hyperlink"/>
            <w:noProof/>
          </w:rPr>
          <w:t>Figure 6 - The program counters</w:t>
        </w:r>
        <w:r w:rsidR="004E1427">
          <w:rPr>
            <w:noProof/>
            <w:webHidden/>
          </w:rPr>
          <w:tab/>
        </w:r>
        <w:r w:rsidR="004E1427">
          <w:rPr>
            <w:noProof/>
            <w:webHidden/>
          </w:rPr>
          <w:fldChar w:fldCharType="begin"/>
        </w:r>
        <w:r w:rsidR="004E1427">
          <w:rPr>
            <w:noProof/>
            <w:webHidden/>
          </w:rPr>
          <w:instrText xml:space="preserve"> PAGEREF _Toc91955507 \h </w:instrText>
        </w:r>
        <w:r w:rsidR="004E1427">
          <w:rPr>
            <w:noProof/>
            <w:webHidden/>
          </w:rPr>
        </w:r>
        <w:r w:rsidR="004E1427">
          <w:rPr>
            <w:noProof/>
            <w:webHidden/>
          </w:rPr>
          <w:fldChar w:fldCharType="separate"/>
        </w:r>
        <w:r w:rsidR="00785D79">
          <w:rPr>
            <w:noProof/>
            <w:webHidden/>
          </w:rPr>
          <w:t>8</w:t>
        </w:r>
        <w:r w:rsidR="004E1427">
          <w:rPr>
            <w:noProof/>
            <w:webHidden/>
          </w:rPr>
          <w:fldChar w:fldCharType="end"/>
        </w:r>
      </w:hyperlink>
    </w:p>
    <w:p w14:paraId="79DD0AF7" w14:textId="1944D866" w:rsidR="004E1427" w:rsidRDefault="00D96F07">
      <w:pPr>
        <w:pStyle w:val="afb"/>
        <w:tabs>
          <w:tab w:val="right" w:leader="dot" w:pos="9016"/>
        </w:tabs>
        <w:rPr>
          <w:rFonts w:cstheme="minorBidi"/>
          <w:caps w:val="0"/>
          <w:noProof/>
          <w:sz w:val="22"/>
          <w:szCs w:val="22"/>
          <w:lang w:val="en-IL" w:eastAsia="en-IL"/>
        </w:rPr>
      </w:pPr>
      <w:hyperlink w:anchor="_Toc91955508" w:history="1">
        <w:r w:rsidR="004E1427" w:rsidRPr="00B962C0">
          <w:rPr>
            <w:rStyle w:val="Hyperlink"/>
            <w:noProof/>
          </w:rPr>
          <w:t>Figure 7 - Pc enable logic</w:t>
        </w:r>
        <w:r w:rsidR="004E1427">
          <w:rPr>
            <w:noProof/>
            <w:webHidden/>
          </w:rPr>
          <w:tab/>
        </w:r>
        <w:r w:rsidR="004E1427">
          <w:rPr>
            <w:noProof/>
            <w:webHidden/>
          </w:rPr>
          <w:fldChar w:fldCharType="begin"/>
        </w:r>
        <w:r w:rsidR="004E1427">
          <w:rPr>
            <w:noProof/>
            <w:webHidden/>
          </w:rPr>
          <w:instrText xml:space="preserve"> PAGEREF _Toc91955508 \h </w:instrText>
        </w:r>
        <w:r w:rsidR="004E1427">
          <w:rPr>
            <w:noProof/>
            <w:webHidden/>
          </w:rPr>
        </w:r>
        <w:r w:rsidR="004E1427">
          <w:rPr>
            <w:noProof/>
            <w:webHidden/>
          </w:rPr>
          <w:fldChar w:fldCharType="separate"/>
        </w:r>
        <w:r w:rsidR="00785D79">
          <w:rPr>
            <w:noProof/>
            <w:webHidden/>
          </w:rPr>
          <w:t>8</w:t>
        </w:r>
        <w:r w:rsidR="004E1427">
          <w:rPr>
            <w:noProof/>
            <w:webHidden/>
          </w:rPr>
          <w:fldChar w:fldCharType="end"/>
        </w:r>
      </w:hyperlink>
    </w:p>
    <w:p w14:paraId="2FFAA20A" w14:textId="6D8CDED6" w:rsidR="004E1427" w:rsidRDefault="00D96F07">
      <w:pPr>
        <w:pStyle w:val="afb"/>
        <w:tabs>
          <w:tab w:val="right" w:leader="dot" w:pos="9016"/>
        </w:tabs>
        <w:rPr>
          <w:rFonts w:cstheme="minorBidi"/>
          <w:caps w:val="0"/>
          <w:noProof/>
          <w:sz w:val="22"/>
          <w:szCs w:val="22"/>
          <w:lang w:val="en-IL" w:eastAsia="en-IL"/>
        </w:rPr>
      </w:pPr>
      <w:hyperlink r:id="rId16" w:anchor="_Toc91955509" w:history="1">
        <w:r w:rsidR="004E1427" w:rsidRPr="00B962C0">
          <w:rPr>
            <w:rStyle w:val="Hyperlink"/>
            <w:noProof/>
          </w:rPr>
          <w:t>Figure 8 - Nop toggle logic</w:t>
        </w:r>
        <w:r w:rsidR="004E1427">
          <w:rPr>
            <w:noProof/>
            <w:webHidden/>
          </w:rPr>
          <w:tab/>
        </w:r>
        <w:r w:rsidR="004E1427">
          <w:rPr>
            <w:noProof/>
            <w:webHidden/>
          </w:rPr>
          <w:fldChar w:fldCharType="begin"/>
        </w:r>
        <w:r w:rsidR="004E1427">
          <w:rPr>
            <w:noProof/>
            <w:webHidden/>
          </w:rPr>
          <w:instrText xml:space="preserve"> PAGEREF _Toc91955509 \h </w:instrText>
        </w:r>
        <w:r w:rsidR="004E1427">
          <w:rPr>
            <w:noProof/>
            <w:webHidden/>
          </w:rPr>
        </w:r>
        <w:r w:rsidR="004E1427">
          <w:rPr>
            <w:noProof/>
            <w:webHidden/>
          </w:rPr>
          <w:fldChar w:fldCharType="separate"/>
        </w:r>
        <w:r w:rsidR="00785D79">
          <w:rPr>
            <w:noProof/>
            <w:webHidden/>
          </w:rPr>
          <w:t>9</w:t>
        </w:r>
        <w:r w:rsidR="004E1427">
          <w:rPr>
            <w:noProof/>
            <w:webHidden/>
          </w:rPr>
          <w:fldChar w:fldCharType="end"/>
        </w:r>
      </w:hyperlink>
    </w:p>
    <w:p w14:paraId="3D271A4C" w14:textId="4D5501B4" w:rsidR="004E1427" w:rsidRDefault="00D96F07">
      <w:pPr>
        <w:pStyle w:val="afb"/>
        <w:tabs>
          <w:tab w:val="right" w:leader="dot" w:pos="9016"/>
        </w:tabs>
        <w:rPr>
          <w:rFonts w:cstheme="minorBidi"/>
          <w:caps w:val="0"/>
          <w:noProof/>
          <w:sz w:val="22"/>
          <w:szCs w:val="22"/>
          <w:lang w:val="en-IL" w:eastAsia="en-IL"/>
        </w:rPr>
      </w:pPr>
      <w:hyperlink r:id="rId17" w:anchor="_Toc91955510" w:history="1">
        <w:r w:rsidR="004E1427" w:rsidRPr="00B962C0">
          <w:rPr>
            <w:rStyle w:val="Hyperlink"/>
            <w:noProof/>
          </w:rPr>
          <w:t>Figure 9 - Decode on high level</w:t>
        </w:r>
        <w:r w:rsidR="004E1427">
          <w:rPr>
            <w:noProof/>
            <w:webHidden/>
          </w:rPr>
          <w:tab/>
        </w:r>
        <w:r w:rsidR="004E1427">
          <w:rPr>
            <w:noProof/>
            <w:webHidden/>
          </w:rPr>
          <w:fldChar w:fldCharType="begin"/>
        </w:r>
        <w:r w:rsidR="004E1427">
          <w:rPr>
            <w:noProof/>
            <w:webHidden/>
          </w:rPr>
          <w:instrText xml:space="preserve"> PAGEREF _Toc91955510 \h </w:instrText>
        </w:r>
        <w:r w:rsidR="004E1427">
          <w:rPr>
            <w:noProof/>
            <w:webHidden/>
          </w:rPr>
        </w:r>
        <w:r w:rsidR="004E1427">
          <w:rPr>
            <w:noProof/>
            <w:webHidden/>
          </w:rPr>
          <w:fldChar w:fldCharType="separate"/>
        </w:r>
        <w:r w:rsidR="00785D79">
          <w:rPr>
            <w:noProof/>
            <w:webHidden/>
          </w:rPr>
          <w:t>9</w:t>
        </w:r>
        <w:r w:rsidR="004E1427">
          <w:rPr>
            <w:noProof/>
            <w:webHidden/>
          </w:rPr>
          <w:fldChar w:fldCharType="end"/>
        </w:r>
      </w:hyperlink>
    </w:p>
    <w:p w14:paraId="2028A616" w14:textId="1C0C2594" w:rsidR="004E1427" w:rsidRDefault="00D96F07">
      <w:pPr>
        <w:pStyle w:val="afb"/>
        <w:tabs>
          <w:tab w:val="right" w:leader="dot" w:pos="9016"/>
        </w:tabs>
        <w:rPr>
          <w:rFonts w:cstheme="minorBidi"/>
          <w:caps w:val="0"/>
          <w:noProof/>
          <w:sz w:val="22"/>
          <w:szCs w:val="22"/>
          <w:lang w:val="en-IL" w:eastAsia="en-IL"/>
        </w:rPr>
      </w:pPr>
      <w:hyperlink w:anchor="_Toc91955511" w:history="1">
        <w:r w:rsidR="004E1427" w:rsidRPr="00B962C0">
          <w:rPr>
            <w:rStyle w:val="Hyperlink"/>
            <w:noProof/>
          </w:rPr>
          <w:t>Figure 10 - Decode logic design</w:t>
        </w:r>
        <w:r w:rsidR="004E1427">
          <w:rPr>
            <w:noProof/>
            <w:webHidden/>
          </w:rPr>
          <w:tab/>
        </w:r>
        <w:r w:rsidR="004E1427">
          <w:rPr>
            <w:noProof/>
            <w:webHidden/>
          </w:rPr>
          <w:fldChar w:fldCharType="begin"/>
        </w:r>
        <w:r w:rsidR="004E1427">
          <w:rPr>
            <w:noProof/>
            <w:webHidden/>
          </w:rPr>
          <w:instrText xml:space="preserve"> PAGEREF _Toc91955511 \h </w:instrText>
        </w:r>
        <w:r w:rsidR="004E1427">
          <w:rPr>
            <w:noProof/>
            <w:webHidden/>
          </w:rPr>
        </w:r>
        <w:r w:rsidR="004E1427">
          <w:rPr>
            <w:noProof/>
            <w:webHidden/>
          </w:rPr>
          <w:fldChar w:fldCharType="separate"/>
        </w:r>
        <w:r w:rsidR="00785D79">
          <w:rPr>
            <w:noProof/>
            <w:webHidden/>
          </w:rPr>
          <w:t>10</w:t>
        </w:r>
        <w:r w:rsidR="004E1427">
          <w:rPr>
            <w:noProof/>
            <w:webHidden/>
          </w:rPr>
          <w:fldChar w:fldCharType="end"/>
        </w:r>
      </w:hyperlink>
    </w:p>
    <w:p w14:paraId="5278509D" w14:textId="406B935F" w:rsidR="004E1427" w:rsidRDefault="00D96F07">
      <w:pPr>
        <w:pStyle w:val="afb"/>
        <w:tabs>
          <w:tab w:val="right" w:leader="dot" w:pos="9016"/>
        </w:tabs>
        <w:rPr>
          <w:rFonts w:cstheme="minorBidi"/>
          <w:caps w:val="0"/>
          <w:noProof/>
          <w:sz w:val="22"/>
          <w:szCs w:val="22"/>
          <w:lang w:val="en-IL" w:eastAsia="en-IL"/>
        </w:rPr>
      </w:pPr>
      <w:hyperlink r:id="rId18" w:anchor="_Toc91955512" w:history="1">
        <w:r w:rsidR="004E1427" w:rsidRPr="00B962C0">
          <w:rPr>
            <w:rStyle w:val="Hyperlink"/>
            <w:noProof/>
          </w:rPr>
          <w:t>Figure 11 - Execute on high level</w:t>
        </w:r>
        <w:r w:rsidR="004E1427">
          <w:rPr>
            <w:noProof/>
            <w:webHidden/>
          </w:rPr>
          <w:tab/>
        </w:r>
        <w:r w:rsidR="004E1427">
          <w:rPr>
            <w:noProof/>
            <w:webHidden/>
          </w:rPr>
          <w:fldChar w:fldCharType="begin"/>
        </w:r>
        <w:r w:rsidR="004E1427">
          <w:rPr>
            <w:noProof/>
            <w:webHidden/>
          </w:rPr>
          <w:instrText xml:space="preserve"> PAGEREF _Toc91955512 \h </w:instrText>
        </w:r>
        <w:r w:rsidR="004E1427">
          <w:rPr>
            <w:noProof/>
            <w:webHidden/>
          </w:rPr>
        </w:r>
        <w:r w:rsidR="004E1427">
          <w:rPr>
            <w:noProof/>
            <w:webHidden/>
          </w:rPr>
          <w:fldChar w:fldCharType="separate"/>
        </w:r>
        <w:r w:rsidR="00785D79">
          <w:rPr>
            <w:noProof/>
            <w:webHidden/>
          </w:rPr>
          <w:t>10</w:t>
        </w:r>
        <w:r w:rsidR="004E1427">
          <w:rPr>
            <w:noProof/>
            <w:webHidden/>
          </w:rPr>
          <w:fldChar w:fldCharType="end"/>
        </w:r>
      </w:hyperlink>
    </w:p>
    <w:p w14:paraId="6CB980D5" w14:textId="24E26680" w:rsidR="004E1427" w:rsidRDefault="00D96F07">
      <w:pPr>
        <w:pStyle w:val="afb"/>
        <w:tabs>
          <w:tab w:val="right" w:leader="dot" w:pos="9016"/>
        </w:tabs>
        <w:rPr>
          <w:rFonts w:cstheme="minorBidi"/>
          <w:caps w:val="0"/>
          <w:noProof/>
          <w:sz w:val="22"/>
          <w:szCs w:val="22"/>
          <w:lang w:val="en-IL" w:eastAsia="en-IL"/>
        </w:rPr>
      </w:pPr>
      <w:hyperlink w:anchor="_Toc91955513" w:history="1">
        <w:r w:rsidR="004E1427" w:rsidRPr="00B962C0">
          <w:rPr>
            <w:rStyle w:val="Hyperlink"/>
            <w:noProof/>
          </w:rPr>
          <w:t>Figure 12 - execute logic design</w:t>
        </w:r>
        <w:r w:rsidR="004E1427">
          <w:rPr>
            <w:noProof/>
            <w:webHidden/>
          </w:rPr>
          <w:tab/>
        </w:r>
        <w:r w:rsidR="004E1427">
          <w:rPr>
            <w:noProof/>
            <w:webHidden/>
          </w:rPr>
          <w:fldChar w:fldCharType="begin"/>
        </w:r>
        <w:r w:rsidR="004E1427">
          <w:rPr>
            <w:noProof/>
            <w:webHidden/>
          </w:rPr>
          <w:instrText xml:space="preserve"> PAGEREF _Toc91955513 \h </w:instrText>
        </w:r>
        <w:r w:rsidR="004E1427">
          <w:rPr>
            <w:noProof/>
            <w:webHidden/>
          </w:rPr>
        </w:r>
        <w:r w:rsidR="004E1427">
          <w:rPr>
            <w:noProof/>
            <w:webHidden/>
          </w:rPr>
          <w:fldChar w:fldCharType="separate"/>
        </w:r>
        <w:r w:rsidR="00785D79">
          <w:rPr>
            <w:noProof/>
            <w:webHidden/>
          </w:rPr>
          <w:t>11</w:t>
        </w:r>
        <w:r w:rsidR="004E1427">
          <w:rPr>
            <w:noProof/>
            <w:webHidden/>
          </w:rPr>
          <w:fldChar w:fldCharType="end"/>
        </w:r>
      </w:hyperlink>
    </w:p>
    <w:p w14:paraId="23905781" w14:textId="69733681" w:rsidR="004E1427" w:rsidRDefault="00D96F07">
      <w:pPr>
        <w:pStyle w:val="afb"/>
        <w:tabs>
          <w:tab w:val="right" w:leader="dot" w:pos="9016"/>
        </w:tabs>
        <w:rPr>
          <w:rFonts w:cstheme="minorBidi"/>
          <w:caps w:val="0"/>
          <w:noProof/>
          <w:sz w:val="22"/>
          <w:szCs w:val="22"/>
          <w:lang w:val="en-IL" w:eastAsia="en-IL"/>
        </w:rPr>
      </w:pPr>
      <w:hyperlink r:id="rId19" w:anchor="_Toc91955514" w:history="1">
        <w:r w:rsidR="004E1427" w:rsidRPr="00B962C0">
          <w:rPr>
            <w:rStyle w:val="Hyperlink"/>
            <w:noProof/>
          </w:rPr>
          <w:t>Figure 13 - Mem stage on high level</w:t>
        </w:r>
        <w:r w:rsidR="004E1427">
          <w:rPr>
            <w:noProof/>
            <w:webHidden/>
          </w:rPr>
          <w:tab/>
        </w:r>
        <w:r w:rsidR="004E1427">
          <w:rPr>
            <w:noProof/>
            <w:webHidden/>
          </w:rPr>
          <w:fldChar w:fldCharType="begin"/>
        </w:r>
        <w:r w:rsidR="004E1427">
          <w:rPr>
            <w:noProof/>
            <w:webHidden/>
          </w:rPr>
          <w:instrText xml:space="preserve"> PAGEREF _Toc91955514 \h </w:instrText>
        </w:r>
        <w:r w:rsidR="004E1427">
          <w:rPr>
            <w:noProof/>
            <w:webHidden/>
          </w:rPr>
        </w:r>
        <w:r w:rsidR="004E1427">
          <w:rPr>
            <w:noProof/>
            <w:webHidden/>
          </w:rPr>
          <w:fldChar w:fldCharType="separate"/>
        </w:r>
        <w:r w:rsidR="00785D79">
          <w:rPr>
            <w:noProof/>
            <w:webHidden/>
          </w:rPr>
          <w:t>12</w:t>
        </w:r>
        <w:r w:rsidR="004E1427">
          <w:rPr>
            <w:noProof/>
            <w:webHidden/>
          </w:rPr>
          <w:fldChar w:fldCharType="end"/>
        </w:r>
      </w:hyperlink>
    </w:p>
    <w:p w14:paraId="7379A788" w14:textId="6286D579" w:rsidR="004E1427" w:rsidRDefault="00D96F07">
      <w:pPr>
        <w:pStyle w:val="afb"/>
        <w:tabs>
          <w:tab w:val="right" w:leader="dot" w:pos="9016"/>
        </w:tabs>
        <w:rPr>
          <w:rFonts w:cstheme="minorBidi"/>
          <w:caps w:val="0"/>
          <w:noProof/>
          <w:sz w:val="22"/>
          <w:szCs w:val="22"/>
          <w:lang w:val="en-IL" w:eastAsia="en-IL"/>
        </w:rPr>
      </w:pPr>
      <w:hyperlink w:anchor="_Toc91955515" w:history="1">
        <w:r w:rsidR="004E1427" w:rsidRPr="00B962C0">
          <w:rPr>
            <w:rStyle w:val="Hyperlink"/>
            <w:noProof/>
          </w:rPr>
          <w:t>Figure 14 - Mem access logic design</w:t>
        </w:r>
        <w:r w:rsidR="004E1427">
          <w:rPr>
            <w:noProof/>
            <w:webHidden/>
          </w:rPr>
          <w:tab/>
        </w:r>
        <w:r w:rsidR="004E1427">
          <w:rPr>
            <w:noProof/>
            <w:webHidden/>
          </w:rPr>
          <w:fldChar w:fldCharType="begin"/>
        </w:r>
        <w:r w:rsidR="004E1427">
          <w:rPr>
            <w:noProof/>
            <w:webHidden/>
          </w:rPr>
          <w:instrText xml:space="preserve"> PAGEREF _Toc91955515 \h </w:instrText>
        </w:r>
        <w:r w:rsidR="004E1427">
          <w:rPr>
            <w:noProof/>
            <w:webHidden/>
          </w:rPr>
        </w:r>
        <w:r w:rsidR="004E1427">
          <w:rPr>
            <w:noProof/>
            <w:webHidden/>
          </w:rPr>
          <w:fldChar w:fldCharType="separate"/>
        </w:r>
        <w:r w:rsidR="00785D79">
          <w:rPr>
            <w:noProof/>
            <w:webHidden/>
          </w:rPr>
          <w:t>12</w:t>
        </w:r>
        <w:r w:rsidR="004E1427">
          <w:rPr>
            <w:noProof/>
            <w:webHidden/>
          </w:rPr>
          <w:fldChar w:fldCharType="end"/>
        </w:r>
      </w:hyperlink>
    </w:p>
    <w:p w14:paraId="1D1D0B0A" w14:textId="62FA76B1" w:rsidR="004E1427" w:rsidRDefault="00D96F07">
      <w:pPr>
        <w:pStyle w:val="afb"/>
        <w:tabs>
          <w:tab w:val="right" w:leader="dot" w:pos="9016"/>
        </w:tabs>
        <w:rPr>
          <w:rFonts w:cstheme="minorBidi"/>
          <w:caps w:val="0"/>
          <w:noProof/>
          <w:sz w:val="22"/>
          <w:szCs w:val="22"/>
          <w:lang w:val="en-IL" w:eastAsia="en-IL"/>
        </w:rPr>
      </w:pPr>
      <w:hyperlink r:id="rId20" w:anchor="_Toc91955516" w:history="1">
        <w:r w:rsidR="004E1427" w:rsidRPr="00B962C0">
          <w:rPr>
            <w:rStyle w:val="Hyperlink"/>
            <w:noProof/>
          </w:rPr>
          <w:t>Figure 15 - Write-back on high level</w:t>
        </w:r>
        <w:r w:rsidR="004E1427">
          <w:rPr>
            <w:noProof/>
            <w:webHidden/>
          </w:rPr>
          <w:tab/>
        </w:r>
        <w:r w:rsidR="004E1427">
          <w:rPr>
            <w:noProof/>
            <w:webHidden/>
          </w:rPr>
          <w:fldChar w:fldCharType="begin"/>
        </w:r>
        <w:r w:rsidR="004E1427">
          <w:rPr>
            <w:noProof/>
            <w:webHidden/>
          </w:rPr>
          <w:instrText xml:space="preserve"> PAGEREF _Toc91955516 \h </w:instrText>
        </w:r>
        <w:r w:rsidR="004E1427">
          <w:rPr>
            <w:noProof/>
            <w:webHidden/>
          </w:rPr>
        </w:r>
        <w:r w:rsidR="004E1427">
          <w:rPr>
            <w:noProof/>
            <w:webHidden/>
          </w:rPr>
          <w:fldChar w:fldCharType="separate"/>
        </w:r>
        <w:r w:rsidR="00785D79">
          <w:rPr>
            <w:noProof/>
            <w:webHidden/>
          </w:rPr>
          <w:t>13</w:t>
        </w:r>
        <w:r w:rsidR="004E1427">
          <w:rPr>
            <w:noProof/>
            <w:webHidden/>
          </w:rPr>
          <w:fldChar w:fldCharType="end"/>
        </w:r>
      </w:hyperlink>
    </w:p>
    <w:p w14:paraId="7E3D3135" w14:textId="7B3F32EB" w:rsidR="004E1427" w:rsidRDefault="00D96F07">
      <w:pPr>
        <w:pStyle w:val="afb"/>
        <w:tabs>
          <w:tab w:val="right" w:leader="dot" w:pos="9016"/>
        </w:tabs>
        <w:rPr>
          <w:rFonts w:cstheme="minorBidi"/>
          <w:caps w:val="0"/>
          <w:noProof/>
          <w:sz w:val="22"/>
          <w:szCs w:val="22"/>
          <w:lang w:val="en-IL" w:eastAsia="en-IL"/>
        </w:rPr>
      </w:pPr>
      <w:hyperlink r:id="rId21" w:anchor="_Toc91955517" w:history="1">
        <w:r w:rsidR="004E1427" w:rsidRPr="00B962C0">
          <w:rPr>
            <w:rStyle w:val="Hyperlink"/>
            <w:noProof/>
          </w:rPr>
          <w:t>Figure 16 - WB logic design</w:t>
        </w:r>
        <w:r w:rsidR="004E1427">
          <w:rPr>
            <w:noProof/>
            <w:webHidden/>
          </w:rPr>
          <w:tab/>
        </w:r>
        <w:r w:rsidR="004E1427">
          <w:rPr>
            <w:noProof/>
            <w:webHidden/>
          </w:rPr>
          <w:fldChar w:fldCharType="begin"/>
        </w:r>
        <w:r w:rsidR="004E1427">
          <w:rPr>
            <w:noProof/>
            <w:webHidden/>
          </w:rPr>
          <w:instrText xml:space="preserve"> PAGEREF _Toc91955517 \h </w:instrText>
        </w:r>
        <w:r w:rsidR="004E1427">
          <w:rPr>
            <w:noProof/>
            <w:webHidden/>
          </w:rPr>
        </w:r>
        <w:r w:rsidR="004E1427">
          <w:rPr>
            <w:noProof/>
            <w:webHidden/>
          </w:rPr>
          <w:fldChar w:fldCharType="separate"/>
        </w:r>
        <w:r w:rsidR="00785D79">
          <w:rPr>
            <w:noProof/>
            <w:webHidden/>
          </w:rPr>
          <w:t>13</w:t>
        </w:r>
        <w:r w:rsidR="004E1427">
          <w:rPr>
            <w:noProof/>
            <w:webHidden/>
          </w:rPr>
          <w:fldChar w:fldCharType="end"/>
        </w:r>
      </w:hyperlink>
    </w:p>
    <w:p w14:paraId="0C95AF66" w14:textId="5D5661C9" w:rsidR="004E1427" w:rsidRDefault="00D96F07">
      <w:pPr>
        <w:pStyle w:val="afb"/>
        <w:tabs>
          <w:tab w:val="right" w:leader="dot" w:pos="9016"/>
        </w:tabs>
        <w:rPr>
          <w:rFonts w:cstheme="minorBidi"/>
          <w:caps w:val="0"/>
          <w:noProof/>
          <w:sz w:val="22"/>
          <w:szCs w:val="22"/>
          <w:lang w:val="en-IL" w:eastAsia="en-IL"/>
        </w:rPr>
      </w:pPr>
      <w:hyperlink w:anchor="_Toc91955518" w:history="1">
        <w:r w:rsidR="004E1427" w:rsidRPr="00B962C0">
          <w:rPr>
            <w:rStyle w:val="Hyperlink"/>
            <w:noProof/>
          </w:rPr>
          <w:t>Figure 17 - behavioral memorry array code</w:t>
        </w:r>
        <w:r w:rsidR="004E1427">
          <w:rPr>
            <w:noProof/>
            <w:webHidden/>
          </w:rPr>
          <w:tab/>
        </w:r>
        <w:r w:rsidR="004E1427">
          <w:rPr>
            <w:noProof/>
            <w:webHidden/>
          </w:rPr>
          <w:fldChar w:fldCharType="begin"/>
        </w:r>
        <w:r w:rsidR="004E1427">
          <w:rPr>
            <w:noProof/>
            <w:webHidden/>
          </w:rPr>
          <w:instrText xml:space="preserve"> PAGEREF _Toc91955518 \h </w:instrText>
        </w:r>
        <w:r w:rsidR="004E1427">
          <w:rPr>
            <w:noProof/>
            <w:webHidden/>
          </w:rPr>
        </w:r>
        <w:r w:rsidR="004E1427">
          <w:rPr>
            <w:noProof/>
            <w:webHidden/>
          </w:rPr>
          <w:fldChar w:fldCharType="separate"/>
        </w:r>
        <w:r w:rsidR="00785D79">
          <w:rPr>
            <w:noProof/>
            <w:webHidden/>
          </w:rPr>
          <w:t>14</w:t>
        </w:r>
        <w:r w:rsidR="004E1427">
          <w:rPr>
            <w:noProof/>
            <w:webHidden/>
          </w:rPr>
          <w:fldChar w:fldCharType="end"/>
        </w:r>
      </w:hyperlink>
    </w:p>
    <w:p w14:paraId="65769A51" w14:textId="4CDA331D" w:rsidR="004E1427" w:rsidRDefault="00D96F07">
      <w:pPr>
        <w:pStyle w:val="afb"/>
        <w:tabs>
          <w:tab w:val="right" w:leader="dot" w:pos="9016"/>
        </w:tabs>
        <w:rPr>
          <w:rFonts w:cstheme="minorBidi"/>
          <w:caps w:val="0"/>
          <w:noProof/>
          <w:sz w:val="22"/>
          <w:szCs w:val="22"/>
          <w:lang w:val="en-IL" w:eastAsia="en-IL"/>
        </w:rPr>
      </w:pPr>
      <w:hyperlink w:anchor="_Toc91955519" w:history="1">
        <w:r w:rsidR="004E1427" w:rsidRPr="00B962C0">
          <w:rPr>
            <w:rStyle w:val="Hyperlink"/>
            <w:noProof/>
          </w:rPr>
          <w:t>Figure 18 - I mem logic design</w:t>
        </w:r>
        <w:r w:rsidR="004E1427">
          <w:rPr>
            <w:noProof/>
            <w:webHidden/>
          </w:rPr>
          <w:tab/>
        </w:r>
        <w:r w:rsidR="004E1427">
          <w:rPr>
            <w:noProof/>
            <w:webHidden/>
          </w:rPr>
          <w:fldChar w:fldCharType="begin"/>
        </w:r>
        <w:r w:rsidR="004E1427">
          <w:rPr>
            <w:noProof/>
            <w:webHidden/>
          </w:rPr>
          <w:instrText xml:space="preserve"> PAGEREF _Toc91955519 \h </w:instrText>
        </w:r>
        <w:r w:rsidR="004E1427">
          <w:rPr>
            <w:noProof/>
            <w:webHidden/>
          </w:rPr>
        </w:r>
        <w:r w:rsidR="004E1427">
          <w:rPr>
            <w:noProof/>
            <w:webHidden/>
          </w:rPr>
          <w:fldChar w:fldCharType="separate"/>
        </w:r>
        <w:r w:rsidR="00785D79">
          <w:rPr>
            <w:noProof/>
            <w:webHidden/>
          </w:rPr>
          <w:t>15</w:t>
        </w:r>
        <w:r w:rsidR="004E1427">
          <w:rPr>
            <w:noProof/>
            <w:webHidden/>
          </w:rPr>
          <w:fldChar w:fldCharType="end"/>
        </w:r>
      </w:hyperlink>
    </w:p>
    <w:p w14:paraId="120B1375" w14:textId="79328FE1" w:rsidR="004E1427" w:rsidRDefault="00D96F07">
      <w:pPr>
        <w:pStyle w:val="afb"/>
        <w:tabs>
          <w:tab w:val="right" w:leader="dot" w:pos="9016"/>
        </w:tabs>
        <w:rPr>
          <w:rFonts w:cstheme="minorBidi"/>
          <w:caps w:val="0"/>
          <w:noProof/>
          <w:sz w:val="22"/>
          <w:szCs w:val="22"/>
          <w:lang w:val="en-IL" w:eastAsia="en-IL"/>
        </w:rPr>
      </w:pPr>
      <w:hyperlink w:anchor="_Toc91955520" w:history="1">
        <w:r w:rsidR="004E1427" w:rsidRPr="00B962C0">
          <w:rPr>
            <w:rStyle w:val="Hyperlink"/>
            <w:noProof/>
          </w:rPr>
          <w:t>Figure 19 - I MEM WRAP design</w:t>
        </w:r>
        <w:r w:rsidR="004E1427">
          <w:rPr>
            <w:noProof/>
            <w:webHidden/>
          </w:rPr>
          <w:tab/>
        </w:r>
        <w:r w:rsidR="004E1427">
          <w:rPr>
            <w:noProof/>
            <w:webHidden/>
          </w:rPr>
          <w:fldChar w:fldCharType="begin"/>
        </w:r>
        <w:r w:rsidR="004E1427">
          <w:rPr>
            <w:noProof/>
            <w:webHidden/>
          </w:rPr>
          <w:instrText xml:space="preserve"> PAGEREF _Toc91955520 \h </w:instrText>
        </w:r>
        <w:r w:rsidR="004E1427">
          <w:rPr>
            <w:noProof/>
            <w:webHidden/>
          </w:rPr>
        </w:r>
        <w:r w:rsidR="004E1427">
          <w:rPr>
            <w:noProof/>
            <w:webHidden/>
          </w:rPr>
          <w:fldChar w:fldCharType="separate"/>
        </w:r>
        <w:r w:rsidR="00785D79">
          <w:rPr>
            <w:noProof/>
            <w:webHidden/>
          </w:rPr>
          <w:t>16</w:t>
        </w:r>
        <w:r w:rsidR="004E1427">
          <w:rPr>
            <w:noProof/>
            <w:webHidden/>
          </w:rPr>
          <w:fldChar w:fldCharType="end"/>
        </w:r>
      </w:hyperlink>
    </w:p>
    <w:p w14:paraId="4DF636E9" w14:textId="190B808B" w:rsidR="004E1427" w:rsidRDefault="00D96F07">
      <w:pPr>
        <w:pStyle w:val="afb"/>
        <w:tabs>
          <w:tab w:val="right" w:leader="dot" w:pos="9016"/>
        </w:tabs>
        <w:rPr>
          <w:rFonts w:cstheme="minorBidi"/>
          <w:caps w:val="0"/>
          <w:noProof/>
          <w:sz w:val="22"/>
          <w:szCs w:val="22"/>
          <w:lang w:val="en-IL" w:eastAsia="en-IL"/>
        </w:rPr>
      </w:pPr>
      <w:hyperlink w:anchor="_Toc91955521" w:history="1">
        <w:r w:rsidR="004E1427" w:rsidRPr="00B962C0">
          <w:rPr>
            <w:rStyle w:val="Hyperlink"/>
            <w:noProof/>
          </w:rPr>
          <w:t>Figure 20 - D Mem logic design</w:t>
        </w:r>
        <w:r w:rsidR="004E1427">
          <w:rPr>
            <w:noProof/>
            <w:webHidden/>
          </w:rPr>
          <w:tab/>
        </w:r>
        <w:r w:rsidR="004E1427">
          <w:rPr>
            <w:noProof/>
            <w:webHidden/>
          </w:rPr>
          <w:fldChar w:fldCharType="begin"/>
        </w:r>
        <w:r w:rsidR="004E1427">
          <w:rPr>
            <w:noProof/>
            <w:webHidden/>
          </w:rPr>
          <w:instrText xml:space="preserve"> PAGEREF _Toc91955521 \h </w:instrText>
        </w:r>
        <w:r w:rsidR="004E1427">
          <w:rPr>
            <w:noProof/>
            <w:webHidden/>
          </w:rPr>
        </w:r>
        <w:r w:rsidR="004E1427">
          <w:rPr>
            <w:noProof/>
            <w:webHidden/>
          </w:rPr>
          <w:fldChar w:fldCharType="separate"/>
        </w:r>
        <w:r w:rsidR="00785D79">
          <w:rPr>
            <w:noProof/>
            <w:webHidden/>
          </w:rPr>
          <w:t>17</w:t>
        </w:r>
        <w:r w:rsidR="004E1427">
          <w:rPr>
            <w:noProof/>
            <w:webHidden/>
          </w:rPr>
          <w:fldChar w:fldCharType="end"/>
        </w:r>
      </w:hyperlink>
    </w:p>
    <w:p w14:paraId="79A56674" w14:textId="18B24477" w:rsidR="004E1427" w:rsidRDefault="00D96F07">
      <w:pPr>
        <w:pStyle w:val="afb"/>
        <w:tabs>
          <w:tab w:val="right" w:leader="dot" w:pos="9016"/>
        </w:tabs>
        <w:rPr>
          <w:rFonts w:cstheme="minorBidi"/>
          <w:caps w:val="0"/>
          <w:noProof/>
          <w:sz w:val="22"/>
          <w:szCs w:val="22"/>
          <w:lang w:val="en-IL" w:eastAsia="en-IL"/>
        </w:rPr>
      </w:pPr>
      <w:hyperlink w:anchor="_Toc91955522" w:history="1">
        <w:r w:rsidR="004E1427" w:rsidRPr="00B962C0">
          <w:rPr>
            <w:rStyle w:val="Hyperlink"/>
            <w:noProof/>
          </w:rPr>
          <w:t>Figure 21 - Cr Mem logic design</w:t>
        </w:r>
        <w:r w:rsidR="004E1427">
          <w:rPr>
            <w:noProof/>
            <w:webHidden/>
          </w:rPr>
          <w:tab/>
        </w:r>
        <w:r w:rsidR="004E1427">
          <w:rPr>
            <w:noProof/>
            <w:webHidden/>
          </w:rPr>
          <w:fldChar w:fldCharType="begin"/>
        </w:r>
        <w:r w:rsidR="004E1427">
          <w:rPr>
            <w:noProof/>
            <w:webHidden/>
          </w:rPr>
          <w:instrText xml:space="preserve"> PAGEREF _Toc91955522 \h </w:instrText>
        </w:r>
        <w:r w:rsidR="004E1427">
          <w:rPr>
            <w:noProof/>
            <w:webHidden/>
          </w:rPr>
        </w:r>
        <w:r w:rsidR="004E1427">
          <w:rPr>
            <w:noProof/>
            <w:webHidden/>
          </w:rPr>
          <w:fldChar w:fldCharType="separate"/>
        </w:r>
        <w:r w:rsidR="00785D79">
          <w:rPr>
            <w:noProof/>
            <w:webHidden/>
          </w:rPr>
          <w:t>19</w:t>
        </w:r>
        <w:r w:rsidR="004E1427">
          <w:rPr>
            <w:noProof/>
            <w:webHidden/>
          </w:rPr>
          <w:fldChar w:fldCharType="end"/>
        </w:r>
      </w:hyperlink>
    </w:p>
    <w:p w14:paraId="595859DD" w14:textId="3E26E90D" w:rsidR="004E1427" w:rsidRDefault="00D96F07">
      <w:pPr>
        <w:pStyle w:val="afb"/>
        <w:tabs>
          <w:tab w:val="right" w:leader="dot" w:pos="9016"/>
        </w:tabs>
        <w:rPr>
          <w:rFonts w:cstheme="minorBidi"/>
          <w:caps w:val="0"/>
          <w:noProof/>
          <w:sz w:val="22"/>
          <w:szCs w:val="22"/>
          <w:lang w:val="en-IL" w:eastAsia="en-IL"/>
        </w:rPr>
      </w:pPr>
      <w:hyperlink r:id="rId22" w:anchor="_Toc91955523" w:history="1">
        <w:r w:rsidR="004E1427" w:rsidRPr="00B962C0">
          <w:rPr>
            <w:rStyle w:val="Hyperlink"/>
            <w:noProof/>
          </w:rPr>
          <w:t>Figure 22 - D MEM WRAP logic design</w:t>
        </w:r>
        <w:r w:rsidR="004E1427">
          <w:rPr>
            <w:noProof/>
            <w:webHidden/>
          </w:rPr>
          <w:tab/>
        </w:r>
        <w:r w:rsidR="004E1427">
          <w:rPr>
            <w:noProof/>
            <w:webHidden/>
          </w:rPr>
          <w:fldChar w:fldCharType="begin"/>
        </w:r>
        <w:r w:rsidR="004E1427">
          <w:rPr>
            <w:noProof/>
            <w:webHidden/>
          </w:rPr>
          <w:instrText xml:space="preserve"> PAGEREF _Toc91955523 \h </w:instrText>
        </w:r>
        <w:r w:rsidR="004E1427">
          <w:rPr>
            <w:noProof/>
            <w:webHidden/>
          </w:rPr>
        </w:r>
        <w:r w:rsidR="004E1427">
          <w:rPr>
            <w:noProof/>
            <w:webHidden/>
          </w:rPr>
          <w:fldChar w:fldCharType="separate"/>
        </w:r>
        <w:r w:rsidR="00785D79">
          <w:rPr>
            <w:noProof/>
            <w:webHidden/>
          </w:rPr>
          <w:t>20</w:t>
        </w:r>
        <w:r w:rsidR="004E1427">
          <w:rPr>
            <w:noProof/>
            <w:webHidden/>
          </w:rPr>
          <w:fldChar w:fldCharType="end"/>
        </w:r>
      </w:hyperlink>
    </w:p>
    <w:p w14:paraId="2D7C5884" w14:textId="7C62B541" w:rsidR="004E1427" w:rsidRDefault="00D96F07">
      <w:pPr>
        <w:pStyle w:val="afb"/>
        <w:tabs>
          <w:tab w:val="right" w:leader="dot" w:pos="9016"/>
        </w:tabs>
        <w:rPr>
          <w:rFonts w:cstheme="minorBidi"/>
          <w:caps w:val="0"/>
          <w:noProof/>
          <w:sz w:val="22"/>
          <w:szCs w:val="22"/>
          <w:lang w:val="en-IL" w:eastAsia="en-IL"/>
        </w:rPr>
      </w:pPr>
      <w:hyperlink w:anchor="_Toc91955524" w:history="1">
        <w:r w:rsidR="004E1427" w:rsidRPr="00B962C0">
          <w:rPr>
            <w:rStyle w:val="Hyperlink"/>
            <w:noProof/>
          </w:rPr>
          <w:t>Figure 23 - Pc enable code and logic</w:t>
        </w:r>
        <w:r w:rsidR="004E1427">
          <w:rPr>
            <w:noProof/>
            <w:webHidden/>
          </w:rPr>
          <w:tab/>
        </w:r>
        <w:r w:rsidR="004E1427">
          <w:rPr>
            <w:noProof/>
            <w:webHidden/>
          </w:rPr>
          <w:fldChar w:fldCharType="begin"/>
        </w:r>
        <w:r w:rsidR="004E1427">
          <w:rPr>
            <w:noProof/>
            <w:webHidden/>
          </w:rPr>
          <w:instrText xml:space="preserve"> PAGEREF _Toc91955524 \h </w:instrText>
        </w:r>
        <w:r w:rsidR="004E1427">
          <w:rPr>
            <w:noProof/>
            <w:webHidden/>
          </w:rPr>
        </w:r>
        <w:r w:rsidR="004E1427">
          <w:rPr>
            <w:noProof/>
            <w:webHidden/>
          </w:rPr>
          <w:fldChar w:fldCharType="separate"/>
        </w:r>
        <w:r w:rsidR="00785D79">
          <w:rPr>
            <w:noProof/>
            <w:webHidden/>
          </w:rPr>
          <w:t>24</w:t>
        </w:r>
        <w:r w:rsidR="004E1427">
          <w:rPr>
            <w:noProof/>
            <w:webHidden/>
          </w:rPr>
          <w:fldChar w:fldCharType="end"/>
        </w:r>
      </w:hyperlink>
    </w:p>
    <w:p w14:paraId="165C82A4" w14:textId="637ECDA0" w:rsidR="004E1427" w:rsidRDefault="00D96F07">
      <w:pPr>
        <w:pStyle w:val="afb"/>
        <w:tabs>
          <w:tab w:val="right" w:leader="dot" w:pos="9016"/>
        </w:tabs>
        <w:rPr>
          <w:rFonts w:cstheme="minorBidi"/>
          <w:caps w:val="0"/>
          <w:noProof/>
          <w:sz w:val="22"/>
          <w:szCs w:val="22"/>
          <w:lang w:val="en-IL" w:eastAsia="en-IL"/>
        </w:rPr>
      </w:pPr>
      <w:hyperlink w:anchor="_Toc91955525" w:history="1">
        <w:r w:rsidR="004E1427" w:rsidRPr="00B962C0">
          <w:rPr>
            <w:rStyle w:val="Hyperlink"/>
            <w:noProof/>
          </w:rPr>
          <w:t>Figure 24 - Cr enabler code</w:t>
        </w:r>
        <w:r w:rsidR="004E1427">
          <w:rPr>
            <w:noProof/>
            <w:webHidden/>
          </w:rPr>
          <w:tab/>
        </w:r>
        <w:r w:rsidR="004E1427">
          <w:rPr>
            <w:noProof/>
            <w:webHidden/>
          </w:rPr>
          <w:fldChar w:fldCharType="begin"/>
        </w:r>
        <w:r w:rsidR="004E1427">
          <w:rPr>
            <w:noProof/>
            <w:webHidden/>
          </w:rPr>
          <w:instrText xml:space="preserve"> PAGEREF _Toc91955525 \h </w:instrText>
        </w:r>
        <w:r w:rsidR="004E1427">
          <w:rPr>
            <w:noProof/>
            <w:webHidden/>
          </w:rPr>
        </w:r>
        <w:r w:rsidR="004E1427">
          <w:rPr>
            <w:noProof/>
            <w:webHidden/>
          </w:rPr>
          <w:fldChar w:fldCharType="separate"/>
        </w:r>
        <w:r w:rsidR="00785D79">
          <w:rPr>
            <w:noProof/>
            <w:webHidden/>
          </w:rPr>
          <w:t>25</w:t>
        </w:r>
        <w:r w:rsidR="004E1427">
          <w:rPr>
            <w:noProof/>
            <w:webHidden/>
          </w:rPr>
          <w:fldChar w:fldCharType="end"/>
        </w:r>
      </w:hyperlink>
    </w:p>
    <w:p w14:paraId="760C9A60" w14:textId="1E002F14" w:rsidR="004E1427" w:rsidRDefault="00D96F07">
      <w:pPr>
        <w:pStyle w:val="afb"/>
        <w:tabs>
          <w:tab w:val="right" w:leader="dot" w:pos="9016"/>
        </w:tabs>
        <w:rPr>
          <w:rFonts w:cstheme="minorBidi"/>
          <w:caps w:val="0"/>
          <w:noProof/>
          <w:sz w:val="22"/>
          <w:szCs w:val="22"/>
          <w:lang w:val="en-IL" w:eastAsia="en-IL"/>
        </w:rPr>
      </w:pPr>
      <w:hyperlink w:anchor="_Toc91955526" w:history="1">
        <w:r w:rsidR="004E1427" w:rsidRPr="00B962C0">
          <w:rPr>
            <w:rStyle w:val="Hyperlink"/>
            <w:noProof/>
          </w:rPr>
          <w:t>Figure 25 - freeze Pc Cr flop to core logic</w:t>
        </w:r>
        <w:r w:rsidR="004E1427">
          <w:rPr>
            <w:noProof/>
            <w:webHidden/>
          </w:rPr>
          <w:tab/>
        </w:r>
        <w:r w:rsidR="004E1427">
          <w:rPr>
            <w:noProof/>
            <w:webHidden/>
          </w:rPr>
          <w:fldChar w:fldCharType="begin"/>
        </w:r>
        <w:r w:rsidR="004E1427">
          <w:rPr>
            <w:noProof/>
            <w:webHidden/>
          </w:rPr>
          <w:instrText xml:space="preserve"> PAGEREF _Toc91955526 \h </w:instrText>
        </w:r>
        <w:r w:rsidR="004E1427">
          <w:rPr>
            <w:noProof/>
            <w:webHidden/>
          </w:rPr>
        </w:r>
        <w:r w:rsidR="004E1427">
          <w:rPr>
            <w:noProof/>
            <w:webHidden/>
          </w:rPr>
          <w:fldChar w:fldCharType="separate"/>
        </w:r>
        <w:r w:rsidR="00785D79">
          <w:rPr>
            <w:noProof/>
            <w:webHidden/>
          </w:rPr>
          <w:t>25</w:t>
        </w:r>
        <w:r w:rsidR="004E1427">
          <w:rPr>
            <w:noProof/>
            <w:webHidden/>
          </w:rPr>
          <w:fldChar w:fldCharType="end"/>
        </w:r>
      </w:hyperlink>
    </w:p>
    <w:p w14:paraId="5C8B5C0B" w14:textId="06715814" w:rsidR="004E1427" w:rsidRDefault="00D96F07">
      <w:pPr>
        <w:pStyle w:val="afb"/>
        <w:tabs>
          <w:tab w:val="right" w:leader="dot" w:pos="9016"/>
        </w:tabs>
        <w:rPr>
          <w:rFonts w:cstheme="minorBidi"/>
          <w:caps w:val="0"/>
          <w:noProof/>
          <w:sz w:val="22"/>
          <w:szCs w:val="22"/>
          <w:lang w:val="en-IL" w:eastAsia="en-IL"/>
        </w:rPr>
      </w:pPr>
      <w:hyperlink w:anchor="_Toc91955527" w:history="1">
        <w:r w:rsidR="004E1427" w:rsidRPr="00B962C0">
          <w:rPr>
            <w:rStyle w:val="Hyperlink"/>
            <w:noProof/>
          </w:rPr>
          <w:t>Figure 26 - reset Pc Cr flop to core logic</w:t>
        </w:r>
        <w:r w:rsidR="004E1427">
          <w:rPr>
            <w:noProof/>
            <w:webHidden/>
          </w:rPr>
          <w:tab/>
        </w:r>
        <w:r w:rsidR="004E1427">
          <w:rPr>
            <w:noProof/>
            <w:webHidden/>
          </w:rPr>
          <w:fldChar w:fldCharType="begin"/>
        </w:r>
        <w:r w:rsidR="004E1427">
          <w:rPr>
            <w:noProof/>
            <w:webHidden/>
          </w:rPr>
          <w:instrText xml:space="preserve"> PAGEREF _Toc91955527 \h </w:instrText>
        </w:r>
        <w:r w:rsidR="004E1427">
          <w:rPr>
            <w:noProof/>
            <w:webHidden/>
          </w:rPr>
        </w:r>
        <w:r w:rsidR="004E1427">
          <w:rPr>
            <w:noProof/>
            <w:webHidden/>
          </w:rPr>
          <w:fldChar w:fldCharType="separate"/>
        </w:r>
        <w:r w:rsidR="00785D79">
          <w:rPr>
            <w:noProof/>
            <w:webHidden/>
          </w:rPr>
          <w:t>27</w:t>
        </w:r>
        <w:r w:rsidR="004E1427">
          <w:rPr>
            <w:noProof/>
            <w:webHidden/>
          </w:rPr>
          <w:fldChar w:fldCharType="end"/>
        </w:r>
      </w:hyperlink>
    </w:p>
    <w:p w14:paraId="695705E8" w14:textId="29224DFE" w:rsidR="004E1427" w:rsidRDefault="00D96F07">
      <w:pPr>
        <w:pStyle w:val="afb"/>
        <w:tabs>
          <w:tab w:val="right" w:leader="dot" w:pos="9016"/>
        </w:tabs>
        <w:rPr>
          <w:rFonts w:cstheme="minorBidi"/>
          <w:caps w:val="0"/>
          <w:noProof/>
          <w:sz w:val="22"/>
          <w:szCs w:val="22"/>
          <w:lang w:val="en-IL" w:eastAsia="en-IL"/>
        </w:rPr>
      </w:pPr>
      <w:hyperlink r:id="rId23" w:anchor="_Toc91955528" w:history="1">
        <w:r w:rsidR="004E1427" w:rsidRPr="00B962C0">
          <w:rPr>
            <w:rStyle w:val="Hyperlink"/>
            <w:noProof/>
          </w:rPr>
          <w:t>Figure 27 - C2F packet signals code</w:t>
        </w:r>
        <w:r w:rsidR="004E1427">
          <w:rPr>
            <w:noProof/>
            <w:webHidden/>
          </w:rPr>
          <w:tab/>
        </w:r>
        <w:r w:rsidR="004E1427">
          <w:rPr>
            <w:noProof/>
            <w:webHidden/>
          </w:rPr>
          <w:fldChar w:fldCharType="begin"/>
        </w:r>
        <w:r w:rsidR="004E1427">
          <w:rPr>
            <w:noProof/>
            <w:webHidden/>
          </w:rPr>
          <w:instrText xml:space="preserve"> PAGEREF _Toc91955528 \h </w:instrText>
        </w:r>
        <w:r w:rsidR="004E1427">
          <w:rPr>
            <w:noProof/>
            <w:webHidden/>
          </w:rPr>
        </w:r>
        <w:r w:rsidR="004E1427">
          <w:rPr>
            <w:noProof/>
            <w:webHidden/>
          </w:rPr>
          <w:fldChar w:fldCharType="separate"/>
        </w:r>
        <w:r w:rsidR="00785D79">
          <w:rPr>
            <w:noProof/>
            <w:webHidden/>
          </w:rPr>
          <w:t>28</w:t>
        </w:r>
        <w:r w:rsidR="004E1427">
          <w:rPr>
            <w:noProof/>
            <w:webHidden/>
          </w:rPr>
          <w:fldChar w:fldCharType="end"/>
        </w:r>
      </w:hyperlink>
    </w:p>
    <w:p w14:paraId="16C47452" w14:textId="4A8A9569" w:rsidR="00B85B76" w:rsidRPr="00E45E87" w:rsidRDefault="00B85B76" w:rsidP="00E45E87">
      <w:pPr>
        <w:pBdr>
          <w:bottom w:val="single" w:sz="6" w:space="1" w:color="auto"/>
        </w:pBdr>
        <w:rPr>
          <w:rFonts w:asciiTheme="majorHAnsi" w:eastAsiaTheme="majorEastAsia" w:hAnsiTheme="majorHAnsi" w:cstheme="majorBidi"/>
          <w:color w:val="000000" w:themeColor="text1"/>
          <w:sz w:val="36"/>
          <w:szCs w:val="36"/>
        </w:rPr>
      </w:pPr>
      <w:r>
        <w:rPr>
          <w:rFonts w:asciiTheme="majorHAnsi" w:hAnsiTheme="majorHAnsi" w:cstheme="majorBidi"/>
          <w:b/>
          <w:bCs/>
          <w:smallCaps/>
          <w:color w:val="000000" w:themeColor="text1"/>
          <w:sz w:val="36"/>
          <w:szCs w:val="36"/>
        </w:rPr>
        <w:fldChar w:fldCharType="end"/>
      </w:r>
      <w:r w:rsidR="00E45E87" w:rsidRPr="00E45E87">
        <w:rPr>
          <w:rFonts w:asciiTheme="majorHAnsi" w:eastAsiaTheme="majorEastAsia" w:hAnsiTheme="majorHAnsi" w:cstheme="majorBidi"/>
          <w:color w:val="000000" w:themeColor="text1"/>
          <w:sz w:val="36"/>
          <w:szCs w:val="36"/>
        </w:rPr>
        <w:t xml:space="preserve"> </w:t>
      </w:r>
      <w:r w:rsidR="00E45E87">
        <w:rPr>
          <w:rFonts w:asciiTheme="majorHAnsi" w:eastAsiaTheme="majorEastAsia" w:hAnsiTheme="majorHAnsi" w:cstheme="majorBidi"/>
          <w:color w:val="000000" w:themeColor="text1"/>
          <w:sz w:val="36"/>
          <w:szCs w:val="36"/>
        </w:rPr>
        <w:t>Tables</w:t>
      </w:r>
    </w:p>
    <w:p w14:paraId="1AE29656" w14:textId="17AFDF49" w:rsidR="004E1427" w:rsidRDefault="0040535D">
      <w:pPr>
        <w:pStyle w:val="afb"/>
        <w:tabs>
          <w:tab w:val="right" w:leader="dot" w:pos="9016"/>
        </w:tabs>
        <w:rPr>
          <w:rFonts w:cstheme="minorBidi"/>
          <w:caps w:val="0"/>
          <w:noProof/>
          <w:sz w:val="22"/>
          <w:szCs w:val="22"/>
          <w:lang w:val="en-IL" w:eastAsia="en-IL"/>
        </w:rPr>
      </w:pPr>
      <w:r>
        <w:rPr>
          <w:rFonts w:cstheme="minorBidi"/>
          <w:smallCaps/>
          <w:noProof/>
          <w:sz w:val="22"/>
          <w:szCs w:val="22"/>
        </w:rPr>
        <w:fldChar w:fldCharType="begin"/>
      </w:r>
      <w:r>
        <w:rPr>
          <w:rFonts w:cstheme="minorBidi"/>
          <w:smallCaps/>
          <w:noProof/>
          <w:sz w:val="22"/>
          <w:szCs w:val="22"/>
        </w:rPr>
        <w:instrText xml:space="preserve"> </w:instrText>
      </w:r>
      <w:r>
        <w:rPr>
          <w:rFonts w:cstheme="minorBidi" w:hint="cs"/>
          <w:smallCaps/>
          <w:noProof/>
          <w:sz w:val="22"/>
          <w:szCs w:val="22"/>
        </w:rPr>
        <w:instrText>TOC \h \z \c "Table"</w:instrText>
      </w:r>
      <w:r>
        <w:rPr>
          <w:rFonts w:cstheme="minorBidi"/>
          <w:smallCaps/>
          <w:noProof/>
          <w:sz w:val="22"/>
          <w:szCs w:val="22"/>
        </w:rPr>
        <w:instrText xml:space="preserve"> </w:instrText>
      </w:r>
      <w:r>
        <w:rPr>
          <w:rFonts w:cstheme="minorBidi"/>
          <w:smallCaps/>
          <w:noProof/>
          <w:sz w:val="22"/>
          <w:szCs w:val="22"/>
        </w:rPr>
        <w:fldChar w:fldCharType="separate"/>
      </w:r>
      <w:hyperlink w:anchor="_Toc91955529" w:history="1">
        <w:r w:rsidR="004E1427" w:rsidRPr="00131FA7">
          <w:rPr>
            <w:rStyle w:val="Hyperlink"/>
            <w:noProof/>
          </w:rPr>
          <w:t>Table 1 – GPC_4T Parameters</w:t>
        </w:r>
        <w:r w:rsidR="004E1427">
          <w:rPr>
            <w:noProof/>
            <w:webHidden/>
          </w:rPr>
          <w:tab/>
        </w:r>
        <w:r w:rsidR="004E1427">
          <w:rPr>
            <w:noProof/>
            <w:webHidden/>
          </w:rPr>
          <w:fldChar w:fldCharType="begin"/>
        </w:r>
        <w:r w:rsidR="004E1427">
          <w:rPr>
            <w:noProof/>
            <w:webHidden/>
          </w:rPr>
          <w:instrText xml:space="preserve"> PAGEREF _Toc91955529 \h </w:instrText>
        </w:r>
        <w:r w:rsidR="004E1427">
          <w:rPr>
            <w:noProof/>
            <w:webHidden/>
          </w:rPr>
        </w:r>
        <w:r w:rsidR="004E1427">
          <w:rPr>
            <w:noProof/>
            <w:webHidden/>
          </w:rPr>
          <w:fldChar w:fldCharType="separate"/>
        </w:r>
        <w:r w:rsidR="00785D79">
          <w:rPr>
            <w:noProof/>
            <w:webHidden/>
          </w:rPr>
          <w:t>4</w:t>
        </w:r>
        <w:r w:rsidR="004E1427">
          <w:rPr>
            <w:noProof/>
            <w:webHidden/>
          </w:rPr>
          <w:fldChar w:fldCharType="end"/>
        </w:r>
      </w:hyperlink>
    </w:p>
    <w:p w14:paraId="01AE30F8" w14:textId="49DEF1D7" w:rsidR="004E1427" w:rsidRDefault="00D96F07">
      <w:pPr>
        <w:pStyle w:val="afb"/>
        <w:tabs>
          <w:tab w:val="right" w:leader="dot" w:pos="9016"/>
        </w:tabs>
        <w:rPr>
          <w:rFonts w:cstheme="minorBidi"/>
          <w:caps w:val="0"/>
          <w:noProof/>
          <w:sz w:val="22"/>
          <w:szCs w:val="22"/>
          <w:lang w:val="en-IL" w:eastAsia="en-IL"/>
        </w:rPr>
      </w:pPr>
      <w:hyperlink w:anchor="_Toc91955530" w:history="1">
        <w:r w:rsidR="004E1427" w:rsidRPr="00131FA7">
          <w:rPr>
            <w:rStyle w:val="Hyperlink"/>
            <w:noProof/>
          </w:rPr>
          <w:t>Table 2 - GPC_4T general interface</w:t>
        </w:r>
        <w:r w:rsidR="004E1427">
          <w:rPr>
            <w:noProof/>
            <w:webHidden/>
          </w:rPr>
          <w:tab/>
        </w:r>
        <w:r w:rsidR="004E1427">
          <w:rPr>
            <w:noProof/>
            <w:webHidden/>
          </w:rPr>
          <w:fldChar w:fldCharType="begin"/>
        </w:r>
        <w:r w:rsidR="004E1427">
          <w:rPr>
            <w:noProof/>
            <w:webHidden/>
          </w:rPr>
          <w:instrText xml:space="preserve"> PAGEREF _Toc91955530 \h </w:instrText>
        </w:r>
        <w:r w:rsidR="004E1427">
          <w:rPr>
            <w:noProof/>
            <w:webHidden/>
          </w:rPr>
        </w:r>
        <w:r w:rsidR="004E1427">
          <w:rPr>
            <w:noProof/>
            <w:webHidden/>
          </w:rPr>
          <w:fldChar w:fldCharType="separate"/>
        </w:r>
        <w:r w:rsidR="00785D79">
          <w:rPr>
            <w:noProof/>
            <w:webHidden/>
          </w:rPr>
          <w:t>4</w:t>
        </w:r>
        <w:r w:rsidR="004E1427">
          <w:rPr>
            <w:noProof/>
            <w:webHidden/>
          </w:rPr>
          <w:fldChar w:fldCharType="end"/>
        </w:r>
      </w:hyperlink>
    </w:p>
    <w:p w14:paraId="129957C3" w14:textId="104E0FC4" w:rsidR="004E1427" w:rsidRDefault="00D96F07">
      <w:pPr>
        <w:pStyle w:val="afb"/>
        <w:tabs>
          <w:tab w:val="right" w:leader="dot" w:pos="9016"/>
        </w:tabs>
        <w:rPr>
          <w:rFonts w:cstheme="minorBidi"/>
          <w:caps w:val="0"/>
          <w:noProof/>
          <w:sz w:val="22"/>
          <w:szCs w:val="22"/>
          <w:lang w:val="en-IL" w:eastAsia="en-IL"/>
        </w:rPr>
      </w:pPr>
      <w:hyperlink w:anchor="_Toc91955531" w:history="1">
        <w:r w:rsidR="004E1427" w:rsidRPr="00131FA7">
          <w:rPr>
            <w:rStyle w:val="Hyperlink"/>
            <w:noProof/>
          </w:rPr>
          <w:t>Table 3 - GPC_4T top interface</w:t>
        </w:r>
        <w:r w:rsidR="004E1427">
          <w:rPr>
            <w:noProof/>
            <w:webHidden/>
          </w:rPr>
          <w:tab/>
        </w:r>
        <w:r w:rsidR="004E1427">
          <w:rPr>
            <w:noProof/>
            <w:webHidden/>
          </w:rPr>
          <w:fldChar w:fldCharType="begin"/>
        </w:r>
        <w:r w:rsidR="004E1427">
          <w:rPr>
            <w:noProof/>
            <w:webHidden/>
          </w:rPr>
          <w:instrText xml:space="preserve"> PAGEREF _Toc91955531 \h </w:instrText>
        </w:r>
        <w:r w:rsidR="004E1427">
          <w:rPr>
            <w:noProof/>
            <w:webHidden/>
          </w:rPr>
        </w:r>
        <w:r w:rsidR="004E1427">
          <w:rPr>
            <w:noProof/>
            <w:webHidden/>
          </w:rPr>
          <w:fldChar w:fldCharType="separate"/>
        </w:r>
        <w:r w:rsidR="00785D79">
          <w:rPr>
            <w:noProof/>
            <w:webHidden/>
          </w:rPr>
          <w:t>4</w:t>
        </w:r>
        <w:r w:rsidR="004E1427">
          <w:rPr>
            <w:noProof/>
            <w:webHidden/>
          </w:rPr>
          <w:fldChar w:fldCharType="end"/>
        </w:r>
      </w:hyperlink>
    </w:p>
    <w:p w14:paraId="1FC89A21" w14:textId="560286B2" w:rsidR="004E1427" w:rsidRDefault="00D96F07">
      <w:pPr>
        <w:pStyle w:val="afb"/>
        <w:tabs>
          <w:tab w:val="right" w:leader="dot" w:pos="9016"/>
        </w:tabs>
        <w:rPr>
          <w:rFonts w:cstheme="minorBidi"/>
          <w:caps w:val="0"/>
          <w:noProof/>
          <w:sz w:val="22"/>
          <w:szCs w:val="22"/>
          <w:lang w:val="en-IL" w:eastAsia="en-IL"/>
        </w:rPr>
      </w:pPr>
      <w:hyperlink w:anchor="_Toc91955532" w:history="1">
        <w:r w:rsidR="004E1427" w:rsidRPr="00131FA7">
          <w:rPr>
            <w:rStyle w:val="Hyperlink"/>
            <w:noProof/>
          </w:rPr>
          <w:t>Table 4 - Core interface</w:t>
        </w:r>
        <w:r w:rsidR="004E1427">
          <w:rPr>
            <w:noProof/>
            <w:webHidden/>
          </w:rPr>
          <w:tab/>
        </w:r>
        <w:r w:rsidR="004E1427">
          <w:rPr>
            <w:noProof/>
            <w:webHidden/>
          </w:rPr>
          <w:fldChar w:fldCharType="begin"/>
        </w:r>
        <w:r w:rsidR="004E1427">
          <w:rPr>
            <w:noProof/>
            <w:webHidden/>
          </w:rPr>
          <w:instrText xml:space="preserve"> PAGEREF _Toc91955532 \h </w:instrText>
        </w:r>
        <w:r w:rsidR="004E1427">
          <w:rPr>
            <w:noProof/>
            <w:webHidden/>
          </w:rPr>
        </w:r>
        <w:r w:rsidR="004E1427">
          <w:rPr>
            <w:noProof/>
            <w:webHidden/>
          </w:rPr>
          <w:fldChar w:fldCharType="separate"/>
        </w:r>
        <w:r w:rsidR="00785D79">
          <w:rPr>
            <w:noProof/>
            <w:webHidden/>
          </w:rPr>
          <w:t>5</w:t>
        </w:r>
        <w:r w:rsidR="004E1427">
          <w:rPr>
            <w:noProof/>
            <w:webHidden/>
          </w:rPr>
          <w:fldChar w:fldCharType="end"/>
        </w:r>
      </w:hyperlink>
    </w:p>
    <w:p w14:paraId="6DCD96A3" w14:textId="35040DA4" w:rsidR="004E1427" w:rsidRDefault="00D96F07">
      <w:pPr>
        <w:pStyle w:val="afb"/>
        <w:tabs>
          <w:tab w:val="right" w:leader="dot" w:pos="9016"/>
        </w:tabs>
        <w:rPr>
          <w:rFonts w:cstheme="minorBidi"/>
          <w:caps w:val="0"/>
          <w:noProof/>
          <w:sz w:val="22"/>
          <w:szCs w:val="22"/>
          <w:lang w:val="en-IL" w:eastAsia="en-IL"/>
        </w:rPr>
      </w:pPr>
      <w:hyperlink w:anchor="_Toc91955533" w:history="1">
        <w:r w:rsidR="004E1427" w:rsidRPr="00131FA7">
          <w:rPr>
            <w:rStyle w:val="Hyperlink"/>
            <w:noProof/>
          </w:rPr>
          <w:t>Table 5 - Thread switch signals example</w:t>
        </w:r>
        <w:r w:rsidR="004E1427">
          <w:rPr>
            <w:noProof/>
            <w:webHidden/>
          </w:rPr>
          <w:tab/>
        </w:r>
        <w:r w:rsidR="004E1427">
          <w:rPr>
            <w:noProof/>
            <w:webHidden/>
          </w:rPr>
          <w:fldChar w:fldCharType="begin"/>
        </w:r>
        <w:r w:rsidR="004E1427">
          <w:rPr>
            <w:noProof/>
            <w:webHidden/>
          </w:rPr>
          <w:instrText xml:space="preserve"> PAGEREF _Toc91955533 \h </w:instrText>
        </w:r>
        <w:r w:rsidR="004E1427">
          <w:rPr>
            <w:noProof/>
            <w:webHidden/>
          </w:rPr>
        </w:r>
        <w:r w:rsidR="004E1427">
          <w:rPr>
            <w:noProof/>
            <w:webHidden/>
          </w:rPr>
          <w:fldChar w:fldCharType="separate"/>
        </w:r>
        <w:r w:rsidR="00785D79">
          <w:rPr>
            <w:noProof/>
            <w:webHidden/>
          </w:rPr>
          <w:t>7</w:t>
        </w:r>
        <w:r w:rsidR="004E1427">
          <w:rPr>
            <w:noProof/>
            <w:webHidden/>
          </w:rPr>
          <w:fldChar w:fldCharType="end"/>
        </w:r>
      </w:hyperlink>
    </w:p>
    <w:p w14:paraId="0318E354" w14:textId="542C8541" w:rsidR="004E1427" w:rsidRDefault="00D96F07">
      <w:pPr>
        <w:pStyle w:val="afb"/>
        <w:tabs>
          <w:tab w:val="right" w:leader="dot" w:pos="9016"/>
        </w:tabs>
        <w:rPr>
          <w:rFonts w:cstheme="minorBidi"/>
          <w:caps w:val="0"/>
          <w:noProof/>
          <w:sz w:val="22"/>
          <w:szCs w:val="22"/>
          <w:lang w:val="en-IL" w:eastAsia="en-IL"/>
        </w:rPr>
      </w:pPr>
      <w:hyperlink w:anchor="_Toc91955534" w:history="1">
        <w:r w:rsidR="004E1427" w:rsidRPr="00131FA7">
          <w:rPr>
            <w:rStyle w:val="Hyperlink"/>
            <w:noProof/>
          </w:rPr>
          <w:t>Table 6 - I mem interface</w:t>
        </w:r>
        <w:r w:rsidR="004E1427">
          <w:rPr>
            <w:noProof/>
            <w:webHidden/>
          </w:rPr>
          <w:tab/>
        </w:r>
        <w:r w:rsidR="004E1427">
          <w:rPr>
            <w:noProof/>
            <w:webHidden/>
          </w:rPr>
          <w:fldChar w:fldCharType="begin"/>
        </w:r>
        <w:r w:rsidR="004E1427">
          <w:rPr>
            <w:noProof/>
            <w:webHidden/>
          </w:rPr>
          <w:instrText xml:space="preserve"> PAGEREF _Toc91955534 \h </w:instrText>
        </w:r>
        <w:r w:rsidR="004E1427">
          <w:rPr>
            <w:noProof/>
            <w:webHidden/>
          </w:rPr>
        </w:r>
        <w:r w:rsidR="004E1427">
          <w:rPr>
            <w:noProof/>
            <w:webHidden/>
          </w:rPr>
          <w:fldChar w:fldCharType="separate"/>
        </w:r>
        <w:r w:rsidR="00785D79">
          <w:rPr>
            <w:noProof/>
            <w:webHidden/>
          </w:rPr>
          <w:t>14</w:t>
        </w:r>
        <w:r w:rsidR="004E1427">
          <w:rPr>
            <w:noProof/>
            <w:webHidden/>
          </w:rPr>
          <w:fldChar w:fldCharType="end"/>
        </w:r>
      </w:hyperlink>
    </w:p>
    <w:p w14:paraId="6CD5C795" w14:textId="7BF106AC" w:rsidR="004E1427" w:rsidRDefault="00D96F07">
      <w:pPr>
        <w:pStyle w:val="afb"/>
        <w:tabs>
          <w:tab w:val="right" w:leader="dot" w:pos="9016"/>
        </w:tabs>
        <w:rPr>
          <w:rFonts w:cstheme="minorBidi"/>
          <w:caps w:val="0"/>
          <w:noProof/>
          <w:sz w:val="22"/>
          <w:szCs w:val="22"/>
          <w:lang w:val="en-IL" w:eastAsia="en-IL"/>
        </w:rPr>
      </w:pPr>
      <w:hyperlink w:anchor="_Toc91955535" w:history="1">
        <w:r w:rsidR="004E1427" w:rsidRPr="00131FA7">
          <w:rPr>
            <w:rStyle w:val="Hyperlink"/>
            <w:noProof/>
          </w:rPr>
          <w:t>Table 7 - I Mem Wrap interface</w:t>
        </w:r>
        <w:r w:rsidR="004E1427">
          <w:rPr>
            <w:noProof/>
            <w:webHidden/>
          </w:rPr>
          <w:tab/>
        </w:r>
        <w:r w:rsidR="004E1427">
          <w:rPr>
            <w:noProof/>
            <w:webHidden/>
          </w:rPr>
          <w:fldChar w:fldCharType="begin"/>
        </w:r>
        <w:r w:rsidR="004E1427">
          <w:rPr>
            <w:noProof/>
            <w:webHidden/>
          </w:rPr>
          <w:instrText xml:space="preserve"> PAGEREF _Toc91955535 \h </w:instrText>
        </w:r>
        <w:r w:rsidR="004E1427">
          <w:rPr>
            <w:noProof/>
            <w:webHidden/>
          </w:rPr>
        </w:r>
        <w:r w:rsidR="004E1427">
          <w:rPr>
            <w:noProof/>
            <w:webHidden/>
          </w:rPr>
          <w:fldChar w:fldCharType="separate"/>
        </w:r>
        <w:r w:rsidR="00785D79">
          <w:rPr>
            <w:noProof/>
            <w:webHidden/>
          </w:rPr>
          <w:t>15</w:t>
        </w:r>
        <w:r w:rsidR="004E1427">
          <w:rPr>
            <w:noProof/>
            <w:webHidden/>
          </w:rPr>
          <w:fldChar w:fldCharType="end"/>
        </w:r>
      </w:hyperlink>
    </w:p>
    <w:p w14:paraId="60569691" w14:textId="755E14E8" w:rsidR="004E1427" w:rsidRDefault="00D96F07">
      <w:pPr>
        <w:pStyle w:val="afb"/>
        <w:tabs>
          <w:tab w:val="right" w:leader="dot" w:pos="9016"/>
        </w:tabs>
        <w:rPr>
          <w:rFonts w:cstheme="minorBidi"/>
          <w:caps w:val="0"/>
          <w:noProof/>
          <w:sz w:val="22"/>
          <w:szCs w:val="22"/>
          <w:lang w:val="en-IL" w:eastAsia="en-IL"/>
        </w:rPr>
      </w:pPr>
      <w:hyperlink w:anchor="_Toc91955536" w:history="1">
        <w:r w:rsidR="004E1427" w:rsidRPr="00131FA7">
          <w:rPr>
            <w:rStyle w:val="Hyperlink"/>
            <w:noProof/>
          </w:rPr>
          <w:t>Table 8 - D MEM interface</w:t>
        </w:r>
        <w:r w:rsidR="004E1427">
          <w:rPr>
            <w:noProof/>
            <w:webHidden/>
          </w:rPr>
          <w:tab/>
        </w:r>
        <w:r w:rsidR="004E1427">
          <w:rPr>
            <w:noProof/>
            <w:webHidden/>
          </w:rPr>
          <w:fldChar w:fldCharType="begin"/>
        </w:r>
        <w:r w:rsidR="004E1427">
          <w:rPr>
            <w:noProof/>
            <w:webHidden/>
          </w:rPr>
          <w:instrText xml:space="preserve"> PAGEREF _Toc91955536 \h </w:instrText>
        </w:r>
        <w:r w:rsidR="004E1427">
          <w:rPr>
            <w:noProof/>
            <w:webHidden/>
          </w:rPr>
        </w:r>
        <w:r w:rsidR="004E1427">
          <w:rPr>
            <w:noProof/>
            <w:webHidden/>
          </w:rPr>
          <w:fldChar w:fldCharType="separate"/>
        </w:r>
        <w:r w:rsidR="00785D79">
          <w:rPr>
            <w:noProof/>
            <w:webHidden/>
          </w:rPr>
          <w:t>17</w:t>
        </w:r>
        <w:r w:rsidR="004E1427">
          <w:rPr>
            <w:noProof/>
            <w:webHidden/>
          </w:rPr>
          <w:fldChar w:fldCharType="end"/>
        </w:r>
      </w:hyperlink>
    </w:p>
    <w:p w14:paraId="74DB17C2" w14:textId="1778CE26" w:rsidR="004E1427" w:rsidRDefault="00D96F07">
      <w:pPr>
        <w:pStyle w:val="afb"/>
        <w:tabs>
          <w:tab w:val="right" w:leader="dot" w:pos="9016"/>
        </w:tabs>
        <w:rPr>
          <w:rFonts w:cstheme="minorBidi"/>
          <w:caps w:val="0"/>
          <w:noProof/>
          <w:sz w:val="22"/>
          <w:szCs w:val="22"/>
          <w:lang w:val="en-IL" w:eastAsia="en-IL"/>
        </w:rPr>
      </w:pPr>
      <w:hyperlink w:anchor="_Toc91955537" w:history="1">
        <w:r w:rsidR="004E1427" w:rsidRPr="00131FA7">
          <w:rPr>
            <w:rStyle w:val="Hyperlink"/>
            <w:noProof/>
          </w:rPr>
          <w:t>Table 9 - Cr Mem interface</w:t>
        </w:r>
        <w:r w:rsidR="004E1427">
          <w:rPr>
            <w:noProof/>
            <w:webHidden/>
          </w:rPr>
          <w:tab/>
        </w:r>
        <w:r w:rsidR="004E1427">
          <w:rPr>
            <w:noProof/>
            <w:webHidden/>
          </w:rPr>
          <w:fldChar w:fldCharType="begin"/>
        </w:r>
        <w:r w:rsidR="004E1427">
          <w:rPr>
            <w:noProof/>
            <w:webHidden/>
          </w:rPr>
          <w:instrText xml:space="preserve"> PAGEREF _Toc91955537 \h </w:instrText>
        </w:r>
        <w:r w:rsidR="004E1427">
          <w:rPr>
            <w:noProof/>
            <w:webHidden/>
          </w:rPr>
        </w:r>
        <w:r w:rsidR="004E1427">
          <w:rPr>
            <w:noProof/>
            <w:webHidden/>
          </w:rPr>
          <w:fldChar w:fldCharType="separate"/>
        </w:r>
        <w:r w:rsidR="00785D79">
          <w:rPr>
            <w:noProof/>
            <w:webHidden/>
          </w:rPr>
          <w:t>18</w:t>
        </w:r>
        <w:r w:rsidR="004E1427">
          <w:rPr>
            <w:noProof/>
            <w:webHidden/>
          </w:rPr>
          <w:fldChar w:fldCharType="end"/>
        </w:r>
      </w:hyperlink>
    </w:p>
    <w:p w14:paraId="142B5A93" w14:textId="7C3B24BF" w:rsidR="004E1427" w:rsidRDefault="00D96F07">
      <w:pPr>
        <w:pStyle w:val="afb"/>
        <w:tabs>
          <w:tab w:val="right" w:leader="dot" w:pos="9016"/>
        </w:tabs>
        <w:rPr>
          <w:rFonts w:cstheme="minorBidi"/>
          <w:caps w:val="0"/>
          <w:noProof/>
          <w:sz w:val="22"/>
          <w:szCs w:val="22"/>
          <w:lang w:val="en-IL" w:eastAsia="en-IL"/>
        </w:rPr>
      </w:pPr>
      <w:hyperlink w:anchor="_Toc91955538" w:history="1">
        <w:r w:rsidR="004E1427" w:rsidRPr="00131FA7">
          <w:rPr>
            <w:rStyle w:val="Hyperlink"/>
            <w:noProof/>
          </w:rPr>
          <w:t>Table 10 - D MEM WRAP interface</w:t>
        </w:r>
        <w:r w:rsidR="004E1427">
          <w:rPr>
            <w:noProof/>
            <w:webHidden/>
          </w:rPr>
          <w:tab/>
        </w:r>
        <w:r w:rsidR="004E1427">
          <w:rPr>
            <w:noProof/>
            <w:webHidden/>
          </w:rPr>
          <w:fldChar w:fldCharType="begin"/>
        </w:r>
        <w:r w:rsidR="004E1427">
          <w:rPr>
            <w:noProof/>
            <w:webHidden/>
          </w:rPr>
          <w:instrText xml:space="preserve"> PAGEREF _Toc91955538 \h </w:instrText>
        </w:r>
        <w:r w:rsidR="004E1427">
          <w:rPr>
            <w:noProof/>
            <w:webHidden/>
          </w:rPr>
        </w:r>
        <w:r w:rsidR="004E1427">
          <w:rPr>
            <w:noProof/>
            <w:webHidden/>
          </w:rPr>
          <w:fldChar w:fldCharType="separate"/>
        </w:r>
        <w:r w:rsidR="00785D79">
          <w:rPr>
            <w:noProof/>
            <w:webHidden/>
          </w:rPr>
          <w:t>20</w:t>
        </w:r>
        <w:r w:rsidR="004E1427">
          <w:rPr>
            <w:noProof/>
            <w:webHidden/>
          </w:rPr>
          <w:fldChar w:fldCharType="end"/>
        </w:r>
      </w:hyperlink>
    </w:p>
    <w:p w14:paraId="5E3E7EDC" w14:textId="36865D8A" w:rsidR="004E1427" w:rsidRDefault="00D96F07">
      <w:pPr>
        <w:pStyle w:val="afb"/>
        <w:tabs>
          <w:tab w:val="right" w:leader="dot" w:pos="9016"/>
        </w:tabs>
        <w:rPr>
          <w:rFonts w:cstheme="minorBidi"/>
          <w:caps w:val="0"/>
          <w:noProof/>
          <w:sz w:val="22"/>
          <w:szCs w:val="22"/>
          <w:lang w:val="en-IL" w:eastAsia="en-IL"/>
        </w:rPr>
      </w:pPr>
      <w:hyperlink w:anchor="_Toc91955539" w:history="1">
        <w:r w:rsidR="004E1427" w:rsidRPr="00131FA7">
          <w:rPr>
            <w:rStyle w:val="Hyperlink"/>
            <w:noProof/>
          </w:rPr>
          <w:t>Table 11 - CR offsets for thread freeze</w:t>
        </w:r>
        <w:r w:rsidR="004E1427">
          <w:rPr>
            <w:noProof/>
            <w:webHidden/>
          </w:rPr>
          <w:tab/>
        </w:r>
        <w:r w:rsidR="004E1427">
          <w:rPr>
            <w:noProof/>
            <w:webHidden/>
          </w:rPr>
          <w:fldChar w:fldCharType="begin"/>
        </w:r>
        <w:r w:rsidR="004E1427">
          <w:rPr>
            <w:noProof/>
            <w:webHidden/>
          </w:rPr>
          <w:instrText xml:space="preserve"> PAGEREF _Toc91955539 \h </w:instrText>
        </w:r>
        <w:r w:rsidR="004E1427">
          <w:rPr>
            <w:noProof/>
            <w:webHidden/>
          </w:rPr>
        </w:r>
        <w:r w:rsidR="004E1427">
          <w:rPr>
            <w:noProof/>
            <w:webHidden/>
          </w:rPr>
          <w:fldChar w:fldCharType="separate"/>
        </w:r>
        <w:r w:rsidR="00785D79">
          <w:rPr>
            <w:noProof/>
            <w:webHidden/>
          </w:rPr>
          <w:t>24</w:t>
        </w:r>
        <w:r w:rsidR="004E1427">
          <w:rPr>
            <w:noProof/>
            <w:webHidden/>
          </w:rPr>
          <w:fldChar w:fldCharType="end"/>
        </w:r>
      </w:hyperlink>
    </w:p>
    <w:p w14:paraId="1E95A660" w14:textId="51A6FF43" w:rsidR="004E1427" w:rsidRDefault="00D96F07">
      <w:pPr>
        <w:pStyle w:val="afb"/>
        <w:tabs>
          <w:tab w:val="right" w:leader="dot" w:pos="9016"/>
        </w:tabs>
        <w:rPr>
          <w:rFonts w:cstheme="minorBidi"/>
          <w:caps w:val="0"/>
          <w:noProof/>
          <w:sz w:val="22"/>
          <w:szCs w:val="22"/>
          <w:lang w:val="en-IL" w:eastAsia="en-IL"/>
        </w:rPr>
      </w:pPr>
      <w:hyperlink w:anchor="_Toc91955540" w:history="1">
        <w:r w:rsidR="004E1427" w:rsidRPr="00131FA7">
          <w:rPr>
            <w:rStyle w:val="Hyperlink"/>
            <w:noProof/>
          </w:rPr>
          <w:t>Table 12 - CR offsets for thread reset</w:t>
        </w:r>
        <w:r w:rsidR="004E1427">
          <w:rPr>
            <w:noProof/>
            <w:webHidden/>
          </w:rPr>
          <w:tab/>
        </w:r>
        <w:r w:rsidR="004E1427">
          <w:rPr>
            <w:noProof/>
            <w:webHidden/>
          </w:rPr>
          <w:fldChar w:fldCharType="begin"/>
        </w:r>
        <w:r w:rsidR="004E1427">
          <w:rPr>
            <w:noProof/>
            <w:webHidden/>
          </w:rPr>
          <w:instrText xml:space="preserve"> PAGEREF _Toc91955540 \h </w:instrText>
        </w:r>
        <w:r w:rsidR="004E1427">
          <w:rPr>
            <w:noProof/>
            <w:webHidden/>
          </w:rPr>
        </w:r>
        <w:r w:rsidR="004E1427">
          <w:rPr>
            <w:noProof/>
            <w:webHidden/>
          </w:rPr>
          <w:fldChar w:fldCharType="separate"/>
        </w:r>
        <w:r w:rsidR="00785D79">
          <w:rPr>
            <w:noProof/>
            <w:webHidden/>
          </w:rPr>
          <w:t>26</w:t>
        </w:r>
        <w:r w:rsidR="004E1427">
          <w:rPr>
            <w:noProof/>
            <w:webHidden/>
          </w:rPr>
          <w:fldChar w:fldCharType="end"/>
        </w:r>
      </w:hyperlink>
    </w:p>
    <w:p w14:paraId="6E1C6C4A" w14:textId="025E01B4" w:rsidR="004E1427" w:rsidRDefault="00D96F07">
      <w:pPr>
        <w:pStyle w:val="afb"/>
        <w:tabs>
          <w:tab w:val="right" w:leader="dot" w:pos="9016"/>
        </w:tabs>
        <w:rPr>
          <w:rFonts w:cstheme="minorBidi"/>
          <w:caps w:val="0"/>
          <w:noProof/>
          <w:sz w:val="22"/>
          <w:szCs w:val="22"/>
          <w:lang w:val="en-IL" w:eastAsia="en-IL"/>
        </w:rPr>
      </w:pPr>
      <w:hyperlink w:anchor="_Toc91955541" w:history="1">
        <w:r w:rsidR="004E1427" w:rsidRPr="00131FA7">
          <w:rPr>
            <w:rStyle w:val="Hyperlink"/>
            <w:noProof/>
          </w:rPr>
          <w:t>Table 13 - C2F write request packet</w:t>
        </w:r>
        <w:r w:rsidR="004E1427">
          <w:rPr>
            <w:noProof/>
            <w:webHidden/>
          </w:rPr>
          <w:tab/>
        </w:r>
        <w:r w:rsidR="004E1427">
          <w:rPr>
            <w:noProof/>
            <w:webHidden/>
          </w:rPr>
          <w:fldChar w:fldCharType="begin"/>
        </w:r>
        <w:r w:rsidR="004E1427">
          <w:rPr>
            <w:noProof/>
            <w:webHidden/>
          </w:rPr>
          <w:instrText xml:space="preserve"> PAGEREF _Toc91955541 \h </w:instrText>
        </w:r>
        <w:r w:rsidR="004E1427">
          <w:rPr>
            <w:noProof/>
            <w:webHidden/>
          </w:rPr>
        </w:r>
        <w:r w:rsidR="004E1427">
          <w:rPr>
            <w:noProof/>
            <w:webHidden/>
          </w:rPr>
          <w:fldChar w:fldCharType="separate"/>
        </w:r>
        <w:r w:rsidR="00785D79">
          <w:rPr>
            <w:noProof/>
            <w:webHidden/>
          </w:rPr>
          <w:t>28</w:t>
        </w:r>
        <w:r w:rsidR="004E1427">
          <w:rPr>
            <w:noProof/>
            <w:webHidden/>
          </w:rPr>
          <w:fldChar w:fldCharType="end"/>
        </w:r>
      </w:hyperlink>
    </w:p>
    <w:p w14:paraId="537354A8" w14:textId="5BC5912D" w:rsidR="004E1427" w:rsidRDefault="00D96F07">
      <w:pPr>
        <w:pStyle w:val="afb"/>
        <w:tabs>
          <w:tab w:val="right" w:leader="dot" w:pos="9016"/>
        </w:tabs>
        <w:rPr>
          <w:rFonts w:cstheme="minorBidi"/>
          <w:caps w:val="0"/>
          <w:noProof/>
          <w:sz w:val="22"/>
          <w:szCs w:val="22"/>
          <w:lang w:val="en-IL" w:eastAsia="en-IL"/>
        </w:rPr>
      </w:pPr>
      <w:hyperlink w:anchor="_Toc91955542" w:history="1">
        <w:r w:rsidR="004E1427" w:rsidRPr="00131FA7">
          <w:rPr>
            <w:rStyle w:val="Hyperlink"/>
            <w:noProof/>
          </w:rPr>
          <w:t>Table 14 - C2F read request  packet</w:t>
        </w:r>
        <w:r w:rsidR="004E1427">
          <w:rPr>
            <w:noProof/>
            <w:webHidden/>
          </w:rPr>
          <w:tab/>
        </w:r>
        <w:r w:rsidR="004E1427">
          <w:rPr>
            <w:noProof/>
            <w:webHidden/>
          </w:rPr>
          <w:fldChar w:fldCharType="begin"/>
        </w:r>
        <w:r w:rsidR="004E1427">
          <w:rPr>
            <w:noProof/>
            <w:webHidden/>
          </w:rPr>
          <w:instrText xml:space="preserve"> PAGEREF _Toc91955542 \h </w:instrText>
        </w:r>
        <w:r w:rsidR="004E1427">
          <w:rPr>
            <w:noProof/>
            <w:webHidden/>
          </w:rPr>
        </w:r>
        <w:r w:rsidR="004E1427">
          <w:rPr>
            <w:noProof/>
            <w:webHidden/>
          </w:rPr>
          <w:fldChar w:fldCharType="separate"/>
        </w:r>
        <w:r w:rsidR="00785D79">
          <w:rPr>
            <w:noProof/>
            <w:webHidden/>
          </w:rPr>
          <w:t>29</w:t>
        </w:r>
        <w:r w:rsidR="004E1427">
          <w:rPr>
            <w:noProof/>
            <w:webHidden/>
          </w:rPr>
          <w:fldChar w:fldCharType="end"/>
        </w:r>
      </w:hyperlink>
    </w:p>
    <w:p w14:paraId="0A83A1F4" w14:textId="773262F6" w:rsidR="004E1427" w:rsidRDefault="00D96F07">
      <w:pPr>
        <w:pStyle w:val="afb"/>
        <w:tabs>
          <w:tab w:val="right" w:leader="dot" w:pos="9016"/>
        </w:tabs>
        <w:rPr>
          <w:rFonts w:cstheme="minorBidi"/>
          <w:caps w:val="0"/>
          <w:noProof/>
          <w:sz w:val="22"/>
          <w:szCs w:val="22"/>
          <w:lang w:val="en-IL" w:eastAsia="en-IL"/>
        </w:rPr>
      </w:pPr>
      <w:hyperlink w:anchor="_Toc91955543" w:history="1">
        <w:r w:rsidR="004E1427" w:rsidRPr="00131FA7">
          <w:rPr>
            <w:rStyle w:val="Hyperlink"/>
            <w:noProof/>
          </w:rPr>
          <w:t>Table 15 - C2F response packet</w:t>
        </w:r>
        <w:r w:rsidR="004E1427">
          <w:rPr>
            <w:noProof/>
            <w:webHidden/>
          </w:rPr>
          <w:tab/>
        </w:r>
        <w:r w:rsidR="004E1427">
          <w:rPr>
            <w:noProof/>
            <w:webHidden/>
          </w:rPr>
          <w:fldChar w:fldCharType="begin"/>
        </w:r>
        <w:r w:rsidR="004E1427">
          <w:rPr>
            <w:noProof/>
            <w:webHidden/>
          </w:rPr>
          <w:instrText xml:space="preserve"> PAGEREF _Toc91955543 \h </w:instrText>
        </w:r>
        <w:r w:rsidR="004E1427">
          <w:rPr>
            <w:noProof/>
            <w:webHidden/>
          </w:rPr>
        </w:r>
        <w:r w:rsidR="004E1427">
          <w:rPr>
            <w:noProof/>
            <w:webHidden/>
          </w:rPr>
          <w:fldChar w:fldCharType="separate"/>
        </w:r>
        <w:r w:rsidR="00785D79">
          <w:rPr>
            <w:noProof/>
            <w:webHidden/>
          </w:rPr>
          <w:t>30</w:t>
        </w:r>
        <w:r w:rsidR="004E1427">
          <w:rPr>
            <w:noProof/>
            <w:webHidden/>
          </w:rPr>
          <w:fldChar w:fldCharType="end"/>
        </w:r>
      </w:hyperlink>
    </w:p>
    <w:p w14:paraId="0333F08B" w14:textId="76E8B6D9" w:rsidR="00A36160" w:rsidRDefault="0040535D" w:rsidP="00EC31FC">
      <w:pPr>
        <w:pStyle w:val="1"/>
      </w:pPr>
      <w:r>
        <w:rPr>
          <w:rFonts w:asciiTheme="minorHAnsi" w:eastAsiaTheme="minorEastAsia" w:hAnsiTheme="minorHAnsi" w:cstheme="minorBidi"/>
          <w:smallCaps w:val="0"/>
          <w:noProof/>
          <w:color w:val="auto"/>
          <w:sz w:val="22"/>
          <w:szCs w:val="22"/>
        </w:rPr>
        <w:lastRenderedPageBreak/>
        <w:fldChar w:fldCharType="end"/>
      </w:r>
      <w:bookmarkStart w:id="0" w:name="_Toc91966896"/>
      <w:r w:rsidR="00A36160" w:rsidRPr="00EC31FC">
        <w:t>General</w:t>
      </w:r>
      <w:r w:rsidR="00A36160">
        <w:t xml:space="preserve"> </w:t>
      </w:r>
      <w:r w:rsidR="0057629D">
        <w:t>Description</w:t>
      </w:r>
      <w:bookmarkEnd w:id="0"/>
    </w:p>
    <w:p w14:paraId="66B889CC" w14:textId="347B8BB4" w:rsidR="0057629D" w:rsidRDefault="006B4F2F" w:rsidP="0057629D">
      <w:pPr>
        <w:pStyle w:val="2"/>
      </w:pPr>
      <w:bookmarkStart w:id="1" w:name="_Toc91966897"/>
      <w:r>
        <w:t>High Level Def</w:t>
      </w:r>
      <w:r w:rsidR="00EA7583">
        <w:t>inition</w:t>
      </w:r>
      <w:bookmarkEnd w:id="1"/>
    </w:p>
    <w:p w14:paraId="7E0BFACE" w14:textId="42F4D672" w:rsidR="00A6749F" w:rsidRDefault="00A6749F" w:rsidP="00EA58CF">
      <w:pPr>
        <w:rPr>
          <w:rStyle w:val="aa"/>
          <w:i w:val="0"/>
          <w:iCs w:val="0"/>
        </w:rPr>
      </w:pPr>
      <w:r>
        <w:rPr>
          <w:rStyle w:val="aa"/>
          <w:i w:val="0"/>
          <w:iCs w:val="0"/>
        </w:rPr>
        <w:t xml:space="preserve">The MAS describes the Micro-Level-Architecture of </w:t>
      </w:r>
      <w:r w:rsidRPr="00BE3946">
        <w:rPr>
          <w:rStyle w:val="aa"/>
          <w:i w:val="0"/>
          <w:iCs w:val="0"/>
        </w:rPr>
        <w:t xml:space="preserve">the </w:t>
      </w:r>
      <w:r w:rsidRPr="00BE3946">
        <w:rPr>
          <w:rStyle w:val="aa"/>
          <w:rFonts w:hint="cs"/>
          <w:b/>
          <w:bCs/>
          <w:i w:val="0"/>
          <w:iCs w:val="0"/>
        </w:rPr>
        <w:t>GPC</w:t>
      </w:r>
      <w:r w:rsidRPr="00BE3946">
        <w:rPr>
          <w:rStyle w:val="aa"/>
          <w:b/>
          <w:bCs/>
          <w:i w:val="0"/>
          <w:iCs w:val="0"/>
        </w:rPr>
        <w:t>_4T.</w:t>
      </w:r>
      <w:r w:rsidRPr="00AB3C99">
        <w:rPr>
          <w:rStyle w:val="aa"/>
          <w:b/>
          <w:bCs/>
          <w:i w:val="0"/>
          <w:iCs w:val="0"/>
        </w:rPr>
        <w:br/>
      </w:r>
      <w:r w:rsidR="00EA58CF">
        <w:t xml:space="preserve">This is the </w:t>
      </w:r>
      <w:r w:rsidR="00EA58CF" w:rsidRPr="00EA58CF">
        <w:t>Logic Design implementation of GPC_4T</w:t>
      </w:r>
      <w:r w:rsidR="00EA58CF">
        <w:t xml:space="preserve"> </w:t>
      </w:r>
      <w:r w:rsidR="00EA58CF" w:rsidRPr="00EA58CF">
        <w:t>Architectonic demands</w:t>
      </w:r>
      <w:r w:rsidR="00EA58CF">
        <w:t xml:space="preserve"> described on HAS.</w:t>
      </w:r>
      <w:r w:rsidR="00EA58CF">
        <w:rPr>
          <w:rStyle w:val="aa"/>
          <w:i w:val="0"/>
          <w:iCs w:val="0"/>
        </w:rPr>
        <w:br/>
      </w:r>
      <w:r>
        <w:rPr>
          <w:rStyle w:val="aa"/>
          <w:i w:val="0"/>
          <w:iCs w:val="0"/>
        </w:rPr>
        <w:t>This Section covers the micro architecture of the stages of the core, and the way the D_MEM_WRAP and I_MEM_WRAP interact with the core and the Fabric.</w:t>
      </w:r>
      <w:r w:rsidR="001E714B">
        <w:rPr>
          <w:rStyle w:val="aa"/>
          <w:i w:val="0"/>
          <w:iCs w:val="0"/>
        </w:rPr>
        <w:t xml:space="preserve"> The section will cover the logic design </w:t>
      </w:r>
      <w:r w:rsidR="00C87F0B">
        <w:rPr>
          <w:rStyle w:val="aa"/>
          <w:i w:val="0"/>
          <w:iCs w:val="0"/>
        </w:rPr>
        <w:t>for the communication and the implementation of the GPC_4T</w:t>
      </w:r>
      <w:r w:rsidR="005D05E5">
        <w:rPr>
          <w:rStyle w:val="aa"/>
          <w:i w:val="0"/>
          <w:iCs w:val="0"/>
        </w:rPr>
        <w:t>.</w:t>
      </w:r>
    </w:p>
    <w:p w14:paraId="02AB3B3B" w14:textId="77777777" w:rsidR="00A6749F" w:rsidRPr="00A6749F" w:rsidRDefault="00A6749F" w:rsidP="00A6749F"/>
    <w:p w14:paraId="629133CC" w14:textId="0D725C39" w:rsidR="00EA7583" w:rsidRDefault="00442405" w:rsidP="00EA7583">
      <w:pPr>
        <w:pStyle w:val="2"/>
      </w:pPr>
      <w:bookmarkStart w:id="2" w:name="_Toc91966898"/>
      <w:r>
        <w:t>Top-Level description</w:t>
      </w:r>
      <w:bookmarkEnd w:id="2"/>
    </w:p>
    <w:p w14:paraId="0B58BC0A" w14:textId="21EE71D7" w:rsidR="00466023" w:rsidRDefault="00466023" w:rsidP="00466023">
      <w:r>
        <w:t xml:space="preserve">The GPC_4T </w:t>
      </w:r>
      <w:r w:rsidR="00F0432D">
        <w:t xml:space="preserve">module </w:t>
      </w:r>
      <w:r w:rsidR="000A64CC">
        <w:t>is one of two main components in the LOTR Tile</w:t>
      </w:r>
      <w:r w:rsidR="00EC0EC7">
        <w:t xml:space="preserve"> (the other is the Ring Controller)</w:t>
      </w:r>
      <w:r w:rsidR="000A64CC">
        <w:t xml:space="preserve">. </w:t>
      </w:r>
      <w:r w:rsidR="00F958E3">
        <w:t xml:space="preserve">The module contains </w:t>
      </w:r>
      <w:r w:rsidR="007B518C">
        <w:t xml:space="preserve">3 major </w:t>
      </w:r>
      <w:r w:rsidR="00F328ED">
        <w:t xml:space="preserve">building blocks : </w:t>
      </w:r>
      <w:r w:rsidR="00F328ED" w:rsidRPr="00067833">
        <w:rPr>
          <w:b/>
          <w:bCs/>
        </w:rPr>
        <w:t>Core</w:t>
      </w:r>
      <w:r w:rsidR="002377C2">
        <w:t xml:space="preserve">(Core_4t) </w:t>
      </w:r>
      <w:r w:rsidR="00F328ED">
        <w:t xml:space="preserve">, </w:t>
      </w:r>
      <w:r w:rsidR="00F328ED" w:rsidRPr="00067833">
        <w:rPr>
          <w:b/>
          <w:bCs/>
        </w:rPr>
        <w:t xml:space="preserve">Instruction </w:t>
      </w:r>
      <w:r w:rsidR="002377C2" w:rsidRPr="00067833">
        <w:rPr>
          <w:b/>
          <w:bCs/>
        </w:rPr>
        <w:t>memory wrapper</w:t>
      </w:r>
      <w:r w:rsidR="002377C2">
        <w:t xml:space="preserve">(I_MEM_WRAP) and </w:t>
      </w:r>
      <w:r w:rsidR="002377C2" w:rsidRPr="00067833">
        <w:rPr>
          <w:b/>
          <w:bCs/>
        </w:rPr>
        <w:t>Data memory wrapper</w:t>
      </w:r>
      <w:r w:rsidR="002377C2">
        <w:t>(D_MEM_WRAP).</w:t>
      </w:r>
      <w:r w:rsidR="0003268B">
        <w:t xml:space="preserve"> The inputs and outputs coming directly from 2 </w:t>
      </w:r>
      <w:r w:rsidR="006347A2" w:rsidRPr="005B422C">
        <w:rPr>
          <w:b/>
          <w:bCs/>
        </w:rPr>
        <w:t>Ring controller buffers</w:t>
      </w:r>
      <w:r w:rsidR="006347A2">
        <w:t xml:space="preserve"> : Core to Fabric buffer (AKA </w:t>
      </w:r>
      <w:r w:rsidR="006347A2" w:rsidRPr="005B422C">
        <w:rPr>
          <w:b/>
          <w:bCs/>
        </w:rPr>
        <w:t>C2F</w:t>
      </w:r>
      <w:r w:rsidR="006347A2">
        <w:t>) which handle requests coming from the core to the Fabric</w:t>
      </w:r>
      <w:r w:rsidR="004805AE">
        <w:t xml:space="preserve"> (For example, read request from non-local memory) and Fabric to Core buffer (AKA </w:t>
      </w:r>
      <w:r w:rsidR="004805AE" w:rsidRPr="005B422C">
        <w:rPr>
          <w:b/>
          <w:bCs/>
        </w:rPr>
        <w:t>F2C</w:t>
      </w:r>
      <w:r w:rsidR="004805AE">
        <w:t xml:space="preserve">) which </w:t>
      </w:r>
      <w:r w:rsidR="00AE0E41">
        <w:t>handle request coming from the Fabric to the core.</w:t>
      </w:r>
    </w:p>
    <w:p w14:paraId="633FA1B2" w14:textId="7748A263" w:rsidR="00AE0E41" w:rsidRDefault="00AE0E41" w:rsidP="00466023">
      <w:r>
        <w:t xml:space="preserve">The core module doesn’t “aware” of the </w:t>
      </w:r>
      <w:r w:rsidR="001B4C9F">
        <w:t xml:space="preserve">Ring Controllers and all the requests and responses going from the buffers to the I Mem </w:t>
      </w:r>
      <w:r w:rsidR="009A003D">
        <w:t xml:space="preserve">and D Mem </w:t>
      </w:r>
      <w:r w:rsidR="001B4C9F">
        <w:t>Wrap</w:t>
      </w:r>
      <w:r w:rsidR="009A003D">
        <w:t>s</w:t>
      </w:r>
      <w:r w:rsidR="005B422C">
        <w:t xml:space="preserve"> or vi</w:t>
      </w:r>
      <w:r w:rsidR="006768E6">
        <w:t>c</w:t>
      </w:r>
      <w:r w:rsidR="005B422C">
        <w:t>e versa</w:t>
      </w:r>
      <w:r w:rsidR="009A003D">
        <w:t>.</w:t>
      </w:r>
      <w:r w:rsidR="00195690">
        <w:t xml:space="preserve"> All </w:t>
      </w:r>
      <w:r w:rsidR="006768E6">
        <w:t xml:space="preserve">the communication between Core and RC (Ring Controller) </w:t>
      </w:r>
      <w:r w:rsidR="00783B0C">
        <w:t>is</w:t>
      </w:r>
      <w:r w:rsidR="00B16AD1">
        <w:t xml:space="preserve"> done</w:t>
      </w:r>
      <w:r w:rsidR="00783B0C">
        <w:t xml:space="preserve"> via </w:t>
      </w:r>
      <w:r w:rsidR="00B16AD1">
        <w:t>the memory wrappers.</w:t>
      </w:r>
    </w:p>
    <w:p w14:paraId="388AAC32" w14:textId="562905ED" w:rsidR="00B91DCC" w:rsidRPr="00466023" w:rsidRDefault="00C93ACB" w:rsidP="00B91DCC">
      <w:pPr>
        <w:pStyle w:val="2"/>
      </w:pPr>
      <w:bookmarkStart w:id="3" w:name="_Toc91966899"/>
      <w:r>
        <w:t xml:space="preserve">GPC_4T </w:t>
      </w:r>
      <w:r w:rsidR="00B91DCC">
        <w:t>Block Diagram</w:t>
      </w:r>
      <w:bookmarkEnd w:id="3"/>
    </w:p>
    <w:p w14:paraId="462AC61A" w14:textId="5FA50470" w:rsidR="00E91A02" w:rsidRDefault="00442405" w:rsidP="00E91A02">
      <w:r>
        <w:rPr>
          <w:noProof/>
        </w:rPr>
        <mc:AlternateContent>
          <mc:Choice Requires="wpg">
            <w:drawing>
              <wp:anchor distT="0" distB="0" distL="114300" distR="114300" simplePos="0" relativeHeight="251729920" behindDoc="0" locked="0" layoutInCell="1" allowOverlap="1" wp14:anchorId="1730AF9A" wp14:editId="09D37FAB">
                <wp:simplePos x="0" y="0"/>
                <wp:positionH relativeFrom="margin">
                  <wp:posOffset>-561975</wp:posOffset>
                </wp:positionH>
                <wp:positionV relativeFrom="paragraph">
                  <wp:posOffset>132715</wp:posOffset>
                </wp:positionV>
                <wp:extent cx="6919294" cy="3171825"/>
                <wp:effectExtent l="0" t="0" r="15240" b="9525"/>
                <wp:wrapNone/>
                <wp:docPr id="46" name="Group 46"/>
                <wp:cNvGraphicFramePr/>
                <a:graphic xmlns:a="http://schemas.openxmlformats.org/drawingml/2006/main">
                  <a:graphicData uri="http://schemas.microsoft.com/office/word/2010/wordprocessingGroup">
                    <wpg:wgp>
                      <wpg:cNvGrpSpPr/>
                      <wpg:grpSpPr>
                        <a:xfrm>
                          <a:off x="0" y="0"/>
                          <a:ext cx="6919294" cy="3171825"/>
                          <a:chOff x="0" y="0"/>
                          <a:chExt cx="6838950" cy="3134995"/>
                        </a:xfrm>
                      </wpg:grpSpPr>
                      <pic:pic xmlns:pic="http://schemas.openxmlformats.org/drawingml/2006/picture">
                        <pic:nvPicPr>
                          <pic:cNvPr id="39" name="Picture 39"/>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539750" y="0"/>
                            <a:ext cx="5731510" cy="3134995"/>
                          </a:xfrm>
                          <a:prstGeom prst="rect">
                            <a:avLst/>
                          </a:prstGeom>
                        </pic:spPr>
                      </pic:pic>
                      <wps:wsp>
                        <wps:cNvPr id="42" name="Rectangle 42"/>
                        <wps:cNvSpPr/>
                        <wps:spPr>
                          <a:xfrm>
                            <a:off x="0" y="12700"/>
                            <a:ext cx="552450" cy="3041650"/>
                          </a:xfrm>
                          <a:prstGeom prst="rect">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B3A65E" w14:textId="2D711D66" w:rsidR="00556FDA" w:rsidRDefault="00556FDA" w:rsidP="00556FDA">
                              <w:pPr>
                                <w:jc w:val="center"/>
                              </w:pPr>
                              <w:r>
                                <w:t xml:space="preserve">Core </w:t>
                              </w:r>
                              <w:r w:rsidR="00B94748">
                                <w:t>to</w:t>
                              </w:r>
                              <w:r>
                                <w:t xml:space="preserve"> Fabric buffer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angle 43"/>
                        <wps:cNvSpPr/>
                        <wps:spPr>
                          <a:xfrm>
                            <a:off x="6286500" y="76200"/>
                            <a:ext cx="552450" cy="3041650"/>
                          </a:xfrm>
                          <a:prstGeom prst="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C1DCDF" w14:textId="775F570B" w:rsidR="00556FDA" w:rsidRPr="009C4A52" w:rsidRDefault="00556FDA" w:rsidP="00556FDA">
                              <w:pPr>
                                <w:jc w:val="center"/>
                              </w:pPr>
                              <w:r w:rsidRPr="009C4A52">
                                <w:t>Fabric to Core buffer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30AF9A" id="Group 46" o:spid="_x0000_s1026" style="position:absolute;margin-left:-44.25pt;margin-top:10.45pt;width:544.85pt;height:249.75pt;z-index:251729920;mso-position-horizontal-relative:margin;mso-width-relative:margin;mso-height-relative:margin" coordsize="68389,313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9" o:spid="_x0000_s1027" type="#_x0000_t75" style="position:absolute;left:5397;width:57315;height:31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">
                  <v:imagedata r:id="rId25" o:title=""/>
                </v:shape>
                <v:rect id="Rectangle 42" o:spid="_x0000_s1028" style="position:absolute;top:127;width:5524;height:30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" fillcolor="#bf8f00 [2407]" strokecolor="#1f3763 [1604]" strokeweight="1pt">
                  <v:textbox>
                    <w:txbxContent>
                      <w:p w14:paraId="77B3A65E" w14:textId="2D711D66" w:rsidR="00556FDA" w:rsidRDefault="00556FDA" w:rsidP="00556FDA">
                        <w:pPr>
                          <w:jc w:val="center"/>
                        </w:pPr>
                        <w:r>
                          <w:t xml:space="preserve">Core </w:t>
                        </w:r>
                        <w:r w:rsidR="00B94748">
                          <w:t>to</w:t>
                        </w:r>
                        <w:r>
                          <w:t xml:space="preserve"> Fabric buffer</w:t>
                        </w:r>
                      </w:p>
                    </w:txbxContent>
                  </v:textbox>
                </v:rect>
                <v:rect id="Rectangle 43" o:spid="_x0000_s1029" style="position:absolute;left:62865;top:762;width:5524;height:30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" fillcolor="#92d050" strokecolor="#1f3763 [1604]" strokeweight="1pt">
                  <v:textbox>
                    <w:txbxContent>
                      <w:p w14:paraId="3BC1DCDF" w14:textId="775F570B" w:rsidR="00556FDA" w:rsidRPr="009C4A52" w:rsidRDefault="00556FDA" w:rsidP="00556FDA">
                        <w:pPr>
                          <w:jc w:val="center"/>
                        </w:pPr>
                        <w:r w:rsidRPr="009C4A52">
                          <w:t>Fabric to Core buffer</w:t>
                        </w:r>
                      </w:p>
                    </w:txbxContent>
                  </v:textbox>
                </v:rect>
                <w10:wrap anchorx="margin"/>
              </v:group>
            </w:pict>
          </mc:Fallback>
        </mc:AlternateContent>
      </w:r>
      <w:del w:id="4" w:author="Ben David, Amichai" w:date="2021-12-16T21:44:00Z">
        <w:r w:rsidR="00E91A02" w:rsidRPr="00E91A02" w:rsidDel="00A80B84">
          <w:rPr>
            <w:noProof/>
          </w:rPr>
          <w:drawing>
            <wp:inline distT="0" distB="0" distL="0" distR="0" wp14:anchorId="57DF3412" wp14:editId="7ABCCEA4">
              <wp:extent cx="3096057" cy="2305372"/>
              <wp:effectExtent l="0" t="0" r="9525" b="0"/>
              <wp:docPr id="1"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graphical user interface&#10;&#10;Description automatically generated"/>
                      <pic:cNvPicPr/>
                    </pic:nvPicPr>
                    <pic:blipFill>
                      <a:blip r:embed="rId26"/>
                      <a:stretch>
                        <a:fillRect/>
                      </a:stretch>
                    </pic:blipFill>
                    <pic:spPr>
                      <a:xfrm>
                        <a:off x="0" y="0"/>
                        <a:ext cx="3096057" cy="2305372"/>
                      </a:xfrm>
                      <a:prstGeom prst="rect">
                        <a:avLst/>
                      </a:prstGeom>
                    </pic:spPr>
                  </pic:pic>
                </a:graphicData>
              </a:graphic>
            </wp:inline>
          </w:drawing>
        </w:r>
      </w:del>
    </w:p>
    <w:p w14:paraId="51DFC6E3" w14:textId="0ED750CC" w:rsidR="00286E97" w:rsidRPr="00E91A02" w:rsidRDefault="00B91DCC" w:rsidP="00E00631">
      <w:r>
        <w:rPr>
          <w:noProof/>
        </w:rPr>
        <mc:AlternateContent>
          <mc:Choice Requires="wps">
            <w:drawing>
              <wp:anchor distT="0" distB="0" distL="114300" distR="114300" simplePos="0" relativeHeight="251731968" behindDoc="0" locked="0" layoutInCell="1" allowOverlap="1" wp14:anchorId="340E4F5D" wp14:editId="75436A7D">
                <wp:simplePos x="0" y="0"/>
                <wp:positionH relativeFrom="margin">
                  <wp:align>right</wp:align>
                </wp:positionH>
                <wp:positionV relativeFrom="paragraph">
                  <wp:posOffset>3028315</wp:posOffset>
                </wp:positionV>
                <wp:extent cx="5731510" cy="635"/>
                <wp:effectExtent l="0" t="0" r="2540" b="0"/>
                <wp:wrapSquare wrapText="bothSides"/>
                <wp:docPr id="44" name="Text Box 4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A0FFC2D" w14:textId="63946842" w:rsidR="00B16AD1" w:rsidRPr="00832E16" w:rsidRDefault="00B16AD1" w:rsidP="00B16AD1">
                            <w:pPr>
                              <w:pStyle w:val="ae"/>
                              <w:rPr>
                                <w:noProof/>
                              </w:rPr>
                            </w:pPr>
                            <w:bookmarkStart w:id="5" w:name="_Toc91955502"/>
                            <w:r>
                              <w:t xml:space="preserve">Figure </w:t>
                            </w:r>
                            <w:r w:rsidR="00D96F07">
                              <w:fldChar w:fldCharType="begin"/>
                            </w:r>
                            <w:r w:rsidR="00D96F07">
                              <w:instrText xml:space="preserve"> SEQ Figure \* ARABIC </w:instrText>
                            </w:r>
                            <w:r w:rsidR="00D96F07">
                              <w:fldChar w:fldCharType="separate"/>
                            </w:r>
                            <w:r w:rsidR="00785D79">
                              <w:rPr>
                                <w:noProof/>
                              </w:rPr>
                              <w:t>1</w:t>
                            </w:r>
                            <w:r w:rsidR="00D96F07">
                              <w:rPr>
                                <w:noProof/>
                              </w:rPr>
                              <w:fldChar w:fldCharType="end"/>
                            </w:r>
                            <w:r>
                              <w:t xml:space="preserve"> - GPC_4T top level block diagram</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40E4F5D" id="_x0000_t202" coordsize="21600,21600" o:spt="202" path="m,l,21600r21600,l21600,xe">
                <v:stroke joinstyle="miter"/>
                <v:path gradientshapeok="t" o:connecttype="rect"/>
              </v:shapetype>
              <v:shape id="Text Box 44" o:spid="_x0000_s1030" type="#_x0000_t202" style="position:absolute;margin-left:400.1pt;margin-top:238.45pt;width:451.3pt;height:.05pt;z-index:2517319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" stroked="f">
                <v:textbox style="mso-fit-shape-to-text:t" inset="0,0,0,0">
                  <w:txbxContent>
                    <w:p w14:paraId="0A0FFC2D" w14:textId="63946842" w:rsidR="00B16AD1" w:rsidRPr="00832E16" w:rsidRDefault="00B16AD1" w:rsidP="00B16AD1">
                      <w:pPr>
                        <w:pStyle w:val="ae"/>
                        <w:rPr>
                          <w:noProof/>
                        </w:rPr>
                      </w:pPr>
                      <w:bookmarkStart w:id="6" w:name="_Toc91955502"/>
                      <w:r>
                        <w:t xml:space="preserve">Figure </w:t>
                      </w:r>
                      <w:r w:rsidR="00D96F07">
                        <w:fldChar w:fldCharType="begin"/>
                      </w:r>
                      <w:r w:rsidR="00D96F07">
                        <w:instrText xml:space="preserve"> SEQ Figure \* ARABIC </w:instrText>
                      </w:r>
                      <w:r w:rsidR="00D96F07">
                        <w:fldChar w:fldCharType="separate"/>
                      </w:r>
                      <w:r w:rsidR="00785D79">
                        <w:rPr>
                          <w:noProof/>
                        </w:rPr>
                        <w:t>1</w:t>
                      </w:r>
                      <w:r w:rsidR="00D96F07">
                        <w:rPr>
                          <w:noProof/>
                        </w:rPr>
                        <w:fldChar w:fldCharType="end"/>
                      </w:r>
                      <w:r>
                        <w:t xml:space="preserve"> - GPC_4T top level block diagram</w:t>
                      </w:r>
                      <w:bookmarkEnd w:id="6"/>
                    </w:p>
                  </w:txbxContent>
                </v:textbox>
                <w10:wrap type="square" anchorx="margin"/>
              </v:shape>
            </w:pict>
          </mc:Fallback>
        </mc:AlternateContent>
      </w:r>
      <w:r w:rsidRPr="00406809">
        <w:rPr>
          <w:noProof/>
        </w:rPr>
        <w:drawing>
          <wp:anchor distT="0" distB="0" distL="114300" distR="114300" simplePos="0" relativeHeight="251735040" behindDoc="0" locked="0" layoutInCell="1" allowOverlap="1" wp14:anchorId="6F45F079" wp14:editId="52561FB2">
            <wp:simplePos x="0" y="0"/>
            <wp:positionH relativeFrom="column">
              <wp:posOffset>2146300</wp:posOffset>
            </wp:positionH>
            <wp:positionV relativeFrom="paragraph">
              <wp:posOffset>3027680</wp:posOffset>
            </wp:positionV>
            <wp:extent cx="1616710" cy="355600"/>
            <wp:effectExtent l="0" t="0" r="2540" b="635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616710" cy="355600"/>
                    </a:xfrm>
                    <a:prstGeom prst="rect">
                      <a:avLst/>
                    </a:prstGeom>
                  </pic:spPr>
                </pic:pic>
              </a:graphicData>
            </a:graphic>
            <wp14:sizeRelH relativeFrom="margin">
              <wp14:pctWidth>0</wp14:pctWidth>
            </wp14:sizeRelH>
            <wp14:sizeRelV relativeFrom="margin">
              <wp14:pctHeight>0</wp14:pctHeight>
            </wp14:sizeRelV>
          </wp:anchor>
        </w:drawing>
      </w:r>
      <w:r w:rsidR="00442405">
        <w:br w:type="page"/>
      </w:r>
    </w:p>
    <w:p w14:paraId="779E6843" w14:textId="10E0C4C3" w:rsidR="00EA7583" w:rsidRDefault="00B934B1" w:rsidP="00EA7583">
      <w:pPr>
        <w:pStyle w:val="2"/>
      </w:pPr>
      <w:bookmarkStart w:id="7" w:name="_Toc91966900"/>
      <w:r>
        <w:lastRenderedPageBreak/>
        <w:t>Top Level &amp; Block</w:t>
      </w:r>
      <w:r w:rsidR="0069700E">
        <w:t>s</w:t>
      </w:r>
      <w:r>
        <w:t xml:space="preserve"> Interface</w:t>
      </w:r>
      <w:bookmarkEnd w:id="7"/>
    </w:p>
    <w:p w14:paraId="7F6913D7" w14:textId="79D138D6" w:rsidR="00A46892" w:rsidRPr="008F7829" w:rsidRDefault="00A46892" w:rsidP="00A46892">
      <w:pPr>
        <w:pStyle w:val="af"/>
        <w:rPr>
          <w:b/>
          <w:bCs/>
        </w:rPr>
      </w:pPr>
      <w:r w:rsidRPr="00FF3F54">
        <w:rPr>
          <w:b/>
          <w:bCs/>
        </w:rPr>
        <w:t>Default Parameter Values:</w:t>
      </w:r>
    </w:p>
    <w:tbl>
      <w:tblPr>
        <w:tblStyle w:val="4-3"/>
        <w:tblW w:w="0" w:type="auto"/>
        <w:tblLook w:val="04A0" w:firstRow="1" w:lastRow="0" w:firstColumn="1" w:lastColumn="0" w:noHBand="0" w:noVBand="1"/>
      </w:tblPr>
      <w:tblGrid>
        <w:gridCol w:w="1961"/>
        <w:gridCol w:w="1116"/>
        <w:gridCol w:w="5939"/>
      </w:tblGrid>
      <w:tr w:rsidR="00A46892" w14:paraId="282B05BE" w14:textId="77777777" w:rsidTr="00513B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1" w:type="dxa"/>
          </w:tcPr>
          <w:p w14:paraId="7D2B23A6" w14:textId="77777777" w:rsidR="00A46892" w:rsidRDefault="00A46892" w:rsidP="00B33A03">
            <w:pPr>
              <w:pStyle w:val="af"/>
              <w:rPr>
                <w:sz w:val="23"/>
                <w:szCs w:val="23"/>
              </w:rPr>
            </w:pPr>
            <w:r>
              <w:rPr>
                <w:sz w:val="23"/>
                <w:szCs w:val="23"/>
              </w:rPr>
              <w:t>Name</w:t>
            </w:r>
          </w:p>
        </w:tc>
        <w:tc>
          <w:tcPr>
            <w:tcW w:w="1116" w:type="dxa"/>
          </w:tcPr>
          <w:p w14:paraId="7B03A3F1" w14:textId="77777777" w:rsidR="00A46892" w:rsidRDefault="00A46892" w:rsidP="00B33A03">
            <w:pPr>
              <w:pStyle w:val="af"/>
              <w:cnfStyle w:val="100000000000" w:firstRow="1" w:lastRow="0" w:firstColumn="0" w:lastColumn="0" w:oddVBand="0" w:evenVBand="0" w:oddHBand="0" w:evenHBand="0" w:firstRowFirstColumn="0" w:firstRowLastColumn="0" w:lastRowFirstColumn="0" w:lastRowLastColumn="0"/>
              <w:rPr>
                <w:sz w:val="23"/>
                <w:szCs w:val="23"/>
              </w:rPr>
            </w:pPr>
            <w:r>
              <w:rPr>
                <w:sz w:val="23"/>
                <w:szCs w:val="23"/>
              </w:rPr>
              <w:t xml:space="preserve">Default </w:t>
            </w:r>
          </w:p>
        </w:tc>
        <w:tc>
          <w:tcPr>
            <w:tcW w:w="5939" w:type="dxa"/>
          </w:tcPr>
          <w:p w14:paraId="55B55281" w14:textId="77777777" w:rsidR="00A46892" w:rsidRDefault="00A46892" w:rsidP="00B33A03">
            <w:pPr>
              <w:pStyle w:val="af"/>
              <w:cnfStyle w:val="100000000000" w:firstRow="1" w:lastRow="0" w:firstColumn="0" w:lastColumn="0" w:oddVBand="0" w:evenVBand="0" w:oddHBand="0" w:evenHBand="0" w:firstRowFirstColumn="0" w:firstRowLastColumn="0" w:lastRowFirstColumn="0" w:lastRowLastColumn="0"/>
              <w:rPr>
                <w:sz w:val="23"/>
                <w:szCs w:val="23"/>
              </w:rPr>
            </w:pPr>
            <w:r>
              <w:rPr>
                <w:sz w:val="23"/>
                <w:szCs w:val="23"/>
              </w:rPr>
              <w:t>Description</w:t>
            </w:r>
          </w:p>
        </w:tc>
      </w:tr>
      <w:tr w:rsidR="00A46892" w14:paraId="074C27DC" w14:textId="77777777" w:rsidTr="00513B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1" w:type="dxa"/>
          </w:tcPr>
          <w:p w14:paraId="15880C90" w14:textId="77777777" w:rsidR="00A46892" w:rsidRPr="00FF3F54" w:rsidRDefault="00A46892" w:rsidP="00B33A03">
            <w:pPr>
              <w:pStyle w:val="af"/>
              <w:rPr>
                <w:sz w:val="18"/>
                <w:szCs w:val="18"/>
              </w:rPr>
            </w:pPr>
            <w:r w:rsidRPr="00FF3F54">
              <w:rPr>
                <w:sz w:val="18"/>
                <w:szCs w:val="18"/>
              </w:rPr>
              <w:t xml:space="preserve">INT_LEN </w:t>
            </w:r>
          </w:p>
        </w:tc>
        <w:tc>
          <w:tcPr>
            <w:tcW w:w="1116" w:type="dxa"/>
          </w:tcPr>
          <w:p w14:paraId="1F56AF2E" w14:textId="77777777" w:rsidR="00A46892" w:rsidRPr="00FF3F54" w:rsidRDefault="00A46892" w:rsidP="00B33A03">
            <w:pPr>
              <w:pStyle w:val="af"/>
              <w:cnfStyle w:val="000000100000" w:firstRow="0" w:lastRow="0" w:firstColumn="0" w:lastColumn="0" w:oddVBand="0" w:evenVBand="0" w:oddHBand="1" w:evenHBand="0" w:firstRowFirstColumn="0" w:firstRowLastColumn="0" w:lastRowFirstColumn="0" w:lastRowLastColumn="0"/>
              <w:rPr>
                <w:sz w:val="18"/>
                <w:szCs w:val="18"/>
              </w:rPr>
            </w:pPr>
            <w:r w:rsidRPr="00FF3F54">
              <w:rPr>
                <w:sz w:val="18"/>
                <w:szCs w:val="18"/>
              </w:rPr>
              <w:t>32</w:t>
            </w:r>
          </w:p>
        </w:tc>
        <w:tc>
          <w:tcPr>
            <w:tcW w:w="5939" w:type="dxa"/>
          </w:tcPr>
          <w:p w14:paraId="5B8B3A65" w14:textId="563D992B" w:rsidR="00A46892" w:rsidRPr="00FF3F54" w:rsidRDefault="00A46892" w:rsidP="00B33A03">
            <w:pPr>
              <w:pStyle w:val="af"/>
              <w:cnfStyle w:val="000000100000" w:firstRow="0" w:lastRow="0" w:firstColumn="0" w:lastColumn="0" w:oddVBand="0" w:evenVBand="0" w:oddHBand="1" w:evenHBand="0" w:firstRowFirstColumn="0" w:firstRowLastColumn="0" w:lastRowFirstColumn="0" w:lastRowLastColumn="0"/>
              <w:rPr>
                <w:sz w:val="18"/>
                <w:szCs w:val="18"/>
              </w:rPr>
            </w:pPr>
            <w:r w:rsidRPr="00FF3F54">
              <w:rPr>
                <w:sz w:val="18"/>
                <w:szCs w:val="18"/>
              </w:rPr>
              <w:t>Integer Size - RV32I Spec “XLEN”</w:t>
            </w:r>
          </w:p>
        </w:tc>
      </w:tr>
      <w:tr w:rsidR="00A46892" w14:paraId="44A13E73" w14:textId="77777777" w:rsidTr="00513B29">
        <w:tc>
          <w:tcPr>
            <w:cnfStyle w:val="001000000000" w:firstRow="0" w:lastRow="0" w:firstColumn="1" w:lastColumn="0" w:oddVBand="0" w:evenVBand="0" w:oddHBand="0" w:evenHBand="0" w:firstRowFirstColumn="0" w:firstRowLastColumn="0" w:lastRowFirstColumn="0" w:lastRowLastColumn="0"/>
            <w:tcW w:w="1961" w:type="dxa"/>
          </w:tcPr>
          <w:p w14:paraId="0FA1DD5F" w14:textId="77777777" w:rsidR="00A46892" w:rsidRPr="00FF3F54" w:rsidRDefault="00A46892" w:rsidP="00B33A03">
            <w:pPr>
              <w:pStyle w:val="af"/>
              <w:rPr>
                <w:sz w:val="18"/>
                <w:szCs w:val="18"/>
              </w:rPr>
            </w:pPr>
            <w:r w:rsidRPr="00FF3F54">
              <w:rPr>
                <w:sz w:val="18"/>
                <w:szCs w:val="18"/>
              </w:rPr>
              <w:t>REGFILE_NUM</w:t>
            </w:r>
          </w:p>
        </w:tc>
        <w:tc>
          <w:tcPr>
            <w:tcW w:w="1116" w:type="dxa"/>
          </w:tcPr>
          <w:p w14:paraId="4FB62CB3" w14:textId="77777777" w:rsidR="00A46892" w:rsidRPr="00FF3F54" w:rsidRDefault="00A46892" w:rsidP="00B33A03">
            <w:pPr>
              <w:pStyle w:val="af"/>
              <w:cnfStyle w:val="000000000000" w:firstRow="0" w:lastRow="0" w:firstColumn="0" w:lastColumn="0" w:oddVBand="0" w:evenVBand="0" w:oddHBand="0" w:evenHBand="0" w:firstRowFirstColumn="0" w:firstRowLastColumn="0" w:lastRowFirstColumn="0" w:lastRowLastColumn="0"/>
              <w:rPr>
                <w:sz w:val="18"/>
                <w:szCs w:val="18"/>
              </w:rPr>
            </w:pPr>
            <w:r w:rsidRPr="00FF3F54">
              <w:rPr>
                <w:sz w:val="18"/>
                <w:szCs w:val="18"/>
              </w:rPr>
              <w:t>32X4</w:t>
            </w:r>
          </w:p>
        </w:tc>
        <w:tc>
          <w:tcPr>
            <w:tcW w:w="5939" w:type="dxa"/>
          </w:tcPr>
          <w:p w14:paraId="1ADDA8CB" w14:textId="77777777" w:rsidR="00A46892" w:rsidRPr="00FF3F54" w:rsidRDefault="00A46892" w:rsidP="00B33A03">
            <w:pPr>
              <w:pStyle w:val="af"/>
              <w:cnfStyle w:val="000000000000" w:firstRow="0" w:lastRow="0" w:firstColumn="0" w:lastColumn="0" w:oddVBand="0" w:evenVBand="0" w:oddHBand="0" w:evenHBand="0" w:firstRowFirstColumn="0" w:firstRowLastColumn="0" w:lastRowFirstColumn="0" w:lastRowLastColumn="0"/>
              <w:rPr>
                <w:sz w:val="18"/>
                <w:szCs w:val="18"/>
                <w:rtl/>
              </w:rPr>
            </w:pPr>
            <w:r w:rsidRPr="00FF3F54">
              <w:rPr>
                <w:sz w:val="18"/>
                <w:szCs w:val="18"/>
              </w:rPr>
              <w:t>Number of registers in the register file - RV32I Spec is 32 for each thread</w:t>
            </w:r>
          </w:p>
        </w:tc>
      </w:tr>
      <w:tr w:rsidR="00316A39" w14:paraId="66DC19F8" w14:textId="77777777" w:rsidTr="00513B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1" w:type="dxa"/>
          </w:tcPr>
          <w:p w14:paraId="64E2CCD5" w14:textId="77777777" w:rsidR="00316A39" w:rsidRPr="00476593" w:rsidRDefault="00316A39" w:rsidP="00B33A03">
            <w:pPr>
              <w:pStyle w:val="af"/>
              <w:rPr>
                <w:sz w:val="18"/>
                <w:szCs w:val="18"/>
                <w:highlight w:val="yellow"/>
              </w:rPr>
            </w:pPr>
            <w:r w:rsidRPr="00476593">
              <w:rPr>
                <w:sz w:val="18"/>
                <w:szCs w:val="18"/>
              </w:rPr>
              <w:t>SIZE_</w:t>
            </w:r>
            <w:r>
              <w:rPr>
                <w:sz w:val="18"/>
                <w:szCs w:val="18"/>
              </w:rPr>
              <w:t>I</w:t>
            </w:r>
            <w:r w:rsidRPr="00476593">
              <w:rPr>
                <w:sz w:val="18"/>
                <w:szCs w:val="18"/>
              </w:rPr>
              <w:t>_MEM</w:t>
            </w:r>
          </w:p>
        </w:tc>
        <w:tc>
          <w:tcPr>
            <w:tcW w:w="1116" w:type="dxa"/>
          </w:tcPr>
          <w:p w14:paraId="6BD8FE8D" w14:textId="77777777" w:rsidR="00316A39" w:rsidRPr="00476593" w:rsidRDefault="00316A39" w:rsidP="00B33A03">
            <w:pPr>
              <w:pStyle w:val="af"/>
              <w:cnfStyle w:val="000000100000" w:firstRow="0" w:lastRow="0" w:firstColumn="0" w:lastColumn="0" w:oddVBand="0" w:evenVBand="0" w:oddHBand="1" w:evenHBand="0" w:firstRowFirstColumn="0" w:firstRowLastColumn="0" w:lastRowFirstColumn="0" w:lastRowLastColumn="0"/>
              <w:rPr>
                <w:sz w:val="18"/>
                <w:szCs w:val="18"/>
                <w:highlight w:val="yellow"/>
              </w:rPr>
            </w:pPr>
            <w:r w:rsidRPr="000F5B49">
              <w:rPr>
                <w:sz w:val="18"/>
                <w:szCs w:val="18"/>
              </w:rPr>
              <w:t>2^12</w:t>
            </w:r>
          </w:p>
        </w:tc>
        <w:tc>
          <w:tcPr>
            <w:tcW w:w="5939" w:type="dxa"/>
          </w:tcPr>
          <w:p w14:paraId="7EAA506B" w14:textId="77777777" w:rsidR="00316A39" w:rsidRPr="00476593" w:rsidRDefault="00316A39" w:rsidP="00B33A03">
            <w:pPr>
              <w:pStyle w:val="af"/>
              <w:cnfStyle w:val="000000100000" w:firstRow="0" w:lastRow="0" w:firstColumn="0" w:lastColumn="0" w:oddVBand="0" w:evenVBand="0" w:oddHBand="1" w:evenHBand="0" w:firstRowFirstColumn="0" w:firstRowLastColumn="0" w:lastRowFirstColumn="0" w:lastRowLastColumn="0"/>
              <w:rPr>
                <w:sz w:val="18"/>
                <w:szCs w:val="18"/>
                <w:highlight w:val="yellow"/>
              </w:rPr>
            </w:pPr>
            <w:r w:rsidRPr="009A7E78">
              <w:rPr>
                <w:sz w:val="18"/>
                <w:szCs w:val="18"/>
              </w:rPr>
              <w:t xml:space="preserve">Size of the </w:t>
            </w:r>
            <w:r>
              <w:rPr>
                <w:sz w:val="18"/>
                <w:szCs w:val="18"/>
              </w:rPr>
              <w:t>instruction</w:t>
            </w:r>
            <w:r w:rsidRPr="009A7E78">
              <w:rPr>
                <w:sz w:val="18"/>
                <w:szCs w:val="18"/>
              </w:rPr>
              <w:t xml:space="preserve"> memory</w:t>
            </w:r>
          </w:p>
        </w:tc>
      </w:tr>
      <w:tr w:rsidR="00BB595A" w14:paraId="17F35056" w14:textId="77777777" w:rsidTr="00513B29">
        <w:tc>
          <w:tcPr>
            <w:cnfStyle w:val="001000000000" w:firstRow="0" w:lastRow="0" w:firstColumn="1" w:lastColumn="0" w:oddVBand="0" w:evenVBand="0" w:oddHBand="0" w:evenHBand="0" w:firstRowFirstColumn="0" w:firstRowLastColumn="0" w:lastRowFirstColumn="0" w:lastRowLastColumn="0"/>
            <w:tcW w:w="1961" w:type="dxa"/>
          </w:tcPr>
          <w:p w14:paraId="0CA63F37" w14:textId="59C1F9D6" w:rsidR="00BB595A" w:rsidRDefault="00316A39" w:rsidP="00D652EA">
            <w:pPr>
              <w:pStyle w:val="af"/>
              <w:rPr>
                <w:sz w:val="18"/>
                <w:szCs w:val="18"/>
              </w:rPr>
            </w:pPr>
            <w:r>
              <w:rPr>
                <w:sz w:val="18"/>
                <w:szCs w:val="18"/>
              </w:rPr>
              <w:t>LSB_I_MEM</w:t>
            </w:r>
          </w:p>
        </w:tc>
        <w:tc>
          <w:tcPr>
            <w:tcW w:w="1116" w:type="dxa"/>
          </w:tcPr>
          <w:p w14:paraId="60D3DAE6" w14:textId="019A75CA" w:rsidR="00BB595A" w:rsidRDefault="00316A39" w:rsidP="00D652EA">
            <w:pPr>
              <w:pStyle w:val="af"/>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w:t>
            </w:r>
          </w:p>
        </w:tc>
        <w:tc>
          <w:tcPr>
            <w:tcW w:w="5939" w:type="dxa"/>
          </w:tcPr>
          <w:p w14:paraId="3A81930E" w14:textId="03502751" w:rsidR="00BB595A" w:rsidRDefault="00A522A9" w:rsidP="00E00631">
            <w:pPr>
              <w:pStyle w:val="af"/>
              <w:keepNex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Offset of the LSB in the I MEM</w:t>
            </w:r>
          </w:p>
        </w:tc>
      </w:tr>
      <w:tr w:rsidR="00BB595A" w14:paraId="32E644D4" w14:textId="77777777" w:rsidTr="00513B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1" w:type="dxa"/>
          </w:tcPr>
          <w:p w14:paraId="6C5DBB52" w14:textId="7307E3E9" w:rsidR="00BB595A" w:rsidRDefault="00316A39" w:rsidP="00D652EA">
            <w:pPr>
              <w:pStyle w:val="af"/>
              <w:rPr>
                <w:sz w:val="18"/>
                <w:szCs w:val="18"/>
              </w:rPr>
            </w:pPr>
            <w:r>
              <w:rPr>
                <w:sz w:val="18"/>
                <w:szCs w:val="18"/>
              </w:rPr>
              <w:t>MSB_I_MEM</w:t>
            </w:r>
          </w:p>
        </w:tc>
        <w:tc>
          <w:tcPr>
            <w:tcW w:w="1116" w:type="dxa"/>
          </w:tcPr>
          <w:p w14:paraId="62E82EF3" w14:textId="1A3066F6" w:rsidR="00BB595A" w:rsidRDefault="00316A39" w:rsidP="00D652EA">
            <w:pPr>
              <w:pStyle w:val="af"/>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w:t>
            </w:r>
          </w:p>
        </w:tc>
        <w:tc>
          <w:tcPr>
            <w:tcW w:w="5939" w:type="dxa"/>
          </w:tcPr>
          <w:p w14:paraId="005E0B5B" w14:textId="719F5978" w:rsidR="00BB595A" w:rsidRDefault="00A522A9" w:rsidP="00E00631">
            <w:pPr>
              <w:pStyle w:val="af"/>
              <w:keepNex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Offset of the MSB in the I MEM</w:t>
            </w:r>
          </w:p>
        </w:tc>
      </w:tr>
      <w:tr w:rsidR="00BB595A" w14:paraId="171E1245" w14:textId="77777777" w:rsidTr="00513B29">
        <w:tc>
          <w:tcPr>
            <w:cnfStyle w:val="001000000000" w:firstRow="0" w:lastRow="0" w:firstColumn="1" w:lastColumn="0" w:oddVBand="0" w:evenVBand="0" w:oddHBand="0" w:evenHBand="0" w:firstRowFirstColumn="0" w:firstRowLastColumn="0" w:lastRowFirstColumn="0" w:lastRowLastColumn="0"/>
            <w:tcW w:w="1961" w:type="dxa"/>
          </w:tcPr>
          <w:p w14:paraId="46EB3748" w14:textId="11F7A503" w:rsidR="00BB595A" w:rsidRDefault="000506B3" w:rsidP="00D652EA">
            <w:pPr>
              <w:pStyle w:val="af"/>
              <w:rPr>
                <w:sz w:val="18"/>
                <w:szCs w:val="18"/>
              </w:rPr>
            </w:pPr>
            <w:r>
              <w:rPr>
                <w:sz w:val="18"/>
                <w:szCs w:val="18"/>
              </w:rPr>
              <w:t>I_MEM_OFFSET</w:t>
            </w:r>
          </w:p>
        </w:tc>
        <w:tc>
          <w:tcPr>
            <w:tcW w:w="1116" w:type="dxa"/>
          </w:tcPr>
          <w:p w14:paraId="48B4AB35" w14:textId="4E9B7E6F" w:rsidR="00BB595A" w:rsidRDefault="000506B3" w:rsidP="00D652EA">
            <w:pPr>
              <w:pStyle w:val="af"/>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w:t>
            </w:r>
            <w:r w:rsidR="003F453F">
              <w:rPr>
                <w:sz w:val="18"/>
                <w:szCs w:val="18"/>
              </w:rPr>
              <w:t>x</w:t>
            </w:r>
            <w:r>
              <w:rPr>
                <w:sz w:val="18"/>
                <w:szCs w:val="18"/>
              </w:rPr>
              <w:t>00000000</w:t>
            </w:r>
          </w:p>
        </w:tc>
        <w:tc>
          <w:tcPr>
            <w:tcW w:w="5939" w:type="dxa"/>
          </w:tcPr>
          <w:p w14:paraId="5618F93A" w14:textId="39CFF2AF" w:rsidR="00BB595A" w:rsidRDefault="00513B29" w:rsidP="00E00631">
            <w:pPr>
              <w:pStyle w:val="af"/>
              <w:keepNex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Offset of the I mem</w:t>
            </w:r>
          </w:p>
        </w:tc>
      </w:tr>
      <w:tr w:rsidR="000506B3" w14:paraId="26A15671" w14:textId="77777777" w:rsidTr="00513B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1" w:type="dxa"/>
          </w:tcPr>
          <w:p w14:paraId="42ED4934" w14:textId="77777777" w:rsidR="000506B3" w:rsidRPr="00476593" w:rsidRDefault="000506B3" w:rsidP="00B33A03">
            <w:pPr>
              <w:pStyle w:val="af"/>
              <w:rPr>
                <w:sz w:val="18"/>
                <w:szCs w:val="18"/>
                <w:highlight w:val="yellow"/>
              </w:rPr>
            </w:pPr>
            <w:r w:rsidRPr="00476593">
              <w:rPr>
                <w:sz w:val="18"/>
                <w:szCs w:val="18"/>
              </w:rPr>
              <w:t>SIZE_D_MEM</w:t>
            </w:r>
          </w:p>
        </w:tc>
        <w:tc>
          <w:tcPr>
            <w:tcW w:w="1116" w:type="dxa"/>
          </w:tcPr>
          <w:p w14:paraId="241E1A26" w14:textId="77777777" w:rsidR="000506B3" w:rsidRPr="00D03878" w:rsidRDefault="000506B3" w:rsidP="00B33A03">
            <w:pPr>
              <w:pStyle w:val="af"/>
              <w:cnfStyle w:val="000000100000" w:firstRow="0" w:lastRow="0" w:firstColumn="0" w:lastColumn="0" w:oddVBand="0" w:evenVBand="0" w:oddHBand="1" w:evenHBand="0" w:firstRowFirstColumn="0" w:firstRowLastColumn="0" w:lastRowFirstColumn="0" w:lastRowLastColumn="0"/>
              <w:rPr>
                <w:sz w:val="18"/>
                <w:szCs w:val="18"/>
              </w:rPr>
            </w:pPr>
            <w:r w:rsidRPr="00D03878">
              <w:rPr>
                <w:sz w:val="18"/>
                <w:szCs w:val="18"/>
              </w:rPr>
              <w:t>2^12</w:t>
            </w:r>
          </w:p>
        </w:tc>
        <w:tc>
          <w:tcPr>
            <w:tcW w:w="5939" w:type="dxa"/>
          </w:tcPr>
          <w:p w14:paraId="31DDD782" w14:textId="77777777" w:rsidR="000506B3" w:rsidRPr="009A7E78" w:rsidRDefault="000506B3" w:rsidP="00B33A03">
            <w:pPr>
              <w:pStyle w:val="af"/>
              <w:cnfStyle w:val="000000100000" w:firstRow="0" w:lastRow="0" w:firstColumn="0" w:lastColumn="0" w:oddVBand="0" w:evenVBand="0" w:oddHBand="1" w:evenHBand="0" w:firstRowFirstColumn="0" w:firstRowLastColumn="0" w:lastRowFirstColumn="0" w:lastRowLastColumn="0"/>
              <w:rPr>
                <w:sz w:val="18"/>
                <w:szCs w:val="18"/>
              </w:rPr>
            </w:pPr>
            <w:r w:rsidRPr="009A7E78">
              <w:rPr>
                <w:sz w:val="18"/>
                <w:szCs w:val="18"/>
              </w:rPr>
              <w:t>Size of the date memory</w:t>
            </w:r>
          </w:p>
        </w:tc>
      </w:tr>
      <w:tr w:rsidR="00513B29" w14:paraId="335CD811" w14:textId="77777777" w:rsidTr="00513B29">
        <w:tc>
          <w:tcPr>
            <w:cnfStyle w:val="001000000000" w:firstRow="0" w:lastRow="0" w:firstColumn="1" w:lastColumn="0" w:oddVBand="0" w:evenVBand="0" w:oddHBand="0" w:evenHBand="0" w:firstRowFirstColumn="0" w:firstRowLastColumn="0" w:lastRowFirstColumn="0" w:lastRowLastColumn="0"/>
            <w:tcW w:w="1961" w:type="dxa"/>
          </w:tcPr>
          <w:p w14:paraId="77AF9FA1" w14:textId="6A7A1C54" w:rsidR="00513B29" w:rsidRDefault="00513B29" w:rsidP="00513B29">
            <w:pPr>
              <w:pStyle w:val="af"/>
              <w:rPr>
                <w:sz w:val="18"/>
                <w:szCs w:val="18"/>
              </w:rPr>
            </w:pPr>
            <w:r>
              <w:rPr>
                <w:sz w:val="18"/>
                <w:szCs w:val="18"/>
              </w:rPr>
              <w:t>LSB_D_MEM</w:t>
            </w:r>
          </w:p>
        </w:tc>
        <w:tc>
          <w:tcPr>
            <w:tcW w:w="1116" w:type="dxa"/>
          </w:tcPr>
          <w:p w14:paraId="278BD708" w14:textId="699DA498" w:rsidR="00513B29" w:rsidRDefault="00513B29" w:rsidP="00513B29">
            <w:pPr>
              <w:pStyle w:val="af"/>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w:t>
            </w:r>
          </w:p>
        </w:tc>
        <w:tc>
          <w:tcPr>
            <w:tcW w:w="5939" w:type="dxa"/>
          </w:tcPr>
          <w:p w14:paraId="3AC504FB" w14:textId="4DAD5CDD" w:rsidR="00513B29" w:rsidRDefault="00513B29" w:rsidP="00513B29">
            <w:pPr>
              <w:pStyle w:val="af"/>
              <w:keepNex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Offset of the LSB in the D MEM</w:t>
            </w:r>
          </w:p>
        </w:tc>
      </w:tr>
      <w:tr w:rsidR="00513B29" w14:paraId="588AC03D" w14:textId="77777777" w:rsidTr="00513B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1" w:type="dxa"/>
          </w:tcPr>
          <w:p w14:paraId="0BD9D793" w14:textId="12B14840" w:rsidR="00513B29" w:rsidRDefault="00513B29" w:rsidP="00513B29">
            <w:pPr>
              <w:pStyle w:val="af"/>
              <w:rPr>
                <w:sz w:val="18"/>
                <w:szCs w:val="18"/>
              </w:rPr>
            </w:pPr>
            <w:r>
              <w:rPr>
                <w:sz w:val="18"/>
                <w:szCs w:val="18"/>
              </w:rPr>
              <w:t>MSB_D_MEM</w:t>
            </w:r>
          </w:p>
        </w:tc>
        <w:tc>
          <w:tcPr>
            <w:tcW w:w="1116" w:type="dxa"/>
          </w:tcPr>
          <w:p w14:paraId="3F2FDC3F" w14:textId="0C7F6E3D" w:rsidR="00513B29" w:rsidRDefault="00513B29" w:rsidP="00513B29">
            <w:pPr>
              <w:pStyle w:val="af"/>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w:t>
            </w:r>
          </w:p>
        </w:tc>
        <w:tc>
          <w:tcPr>
            <w:tcW w:w="5939" w:type="dxa"/>
          </w:tcPr>
          <w:p w14:paraId="2A213F6B" w14:textId="6A8FBD74" w:rsidR="00513B29" w:rsidRDefault="00513B29" w:rsidP="00513B29">
            <w:pPr>
              <w:pStyle w:val="af"/>
              <w:keepNex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Offset of the MSB in the D MEM</w:t>
            </w:r>
          </w:p>
        </w:tc>
      </w:tr>
      <w:tr w:rsidR="00513B29" w14:paraId="7D0E886B" w14:textId="77777777" w:rsidTr="00513B29">
        <w:tc>
          <w:tcPr>
            <w:cnfStyle w:val="001000000000" w:firstRow="0" w:lastRow="0" w:firstColumn="1" w:lastColumn="0" w:oddVBand="0" w:evenVBand="0" w:oddHBand="0" w:evenHBand="0" w:firstRowFirstColumn="0" w:firstRowLastColumn="0" w:lastRowFirstColumn="0" w:lastRowLastColumn="0"/>
            <w:tcW w:w="1961" w:type="dxa"/>
          </w:tcPr>
          <w:p w14:paraId="5DFDD23A" w14:textId="019D20F1" w:rsidR="00513B29" w:rsidRDefault="00513B29" w:rsidP="00513B29">
            <w:pPr>
              <w:pStyle w:val="af"/>
              <w:rPr>
                <w:sz w:val="18"/>
                <w:szCs w:val="18"/>
              </w:rPr>
            </w:pPr>
            <w:r>
              <w:rPr>
                <w:sz w:val="18"/>
                <w:szCs w:val="18"/>
              </w:rPr>
              <w:t>D_MEM_OFFSET</w:t>
            </w:r>
          </w:p>
        </w:tc>
        <w:tc>
          <w:tcPr>
            <w:tcW w:w="1116" w:type="dxa"/>
          </w:tcPr>
          <w:p w14:paraId="6D76F4C0" w14:textId="50E06910" w:rsidR="00513B29" w:rsidRDefault="00513B29" w:rsidP="00513B29">
            <w:pPr>
              <w:pStyle w:val="af"/>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0x00400000</w:t>
            </w:r>
          </w:p>
        </w:tc>
        <w:tc>
          <w:tcPr>
            <w:tcW w:w="5939" w:type="dxa"/>
          </w:tcPr>
          <w:p w14:paraId="0798695B" w14:textId="3ED2BD2A" w:rsidR="00513B29" w:rsidRDefault="00513B29" w:rsidP="00513B29">
            <w:pPr>
              <w:pStyle w:val="af"/>
              <w:keepNex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Offset of the D mem</w:t>
            </w:r>
          </w:p>
        </w:tc>
      </w:tr>
      <w:tr w:rsidR="00316A39" w14:paraId="609DA31C" w14:textId="77777777" w:rsidTr="00513B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1" w:type="dxa"/>
          </w:tcPr>
          <w:p w14:paraId="1EC8D3EE" w14:textId="77777777" w:rsidR="00316A39" w:rsidRPr="00476593" w:rsidRDefault="00316A39" w:rsidP="00B33A03">
            <w:pPr>
              <w:pStyle w:val="af"/>
              <w:rPr>
                <w:sz w:val="18"/>
                <w:szCs w:val="18"/>
              </w:rPr>
            </w:pPr>
            <w:commentRangeStart w:id="8"/>
            <w:r>
              <w:rPr>
                <w:sz w:val="18"/>
                <w:szCs w:val="18"/>
              </w:rPr>
              <w:t>SIZE_SHRD_MEM</w:t>
            </w:r>
          </w:p>
        </w:tc>
        <w:tc>
          <w:tcPr>
            <w:tcW w:w="1116" w:type="dxa"/>
          </w:tcPr>
          <w:p w14:paraId="19770A8F" w14:textId="77777777" w:rsidR="00316A39" w:rsidRPr="000F5B49" w:rsidRDefault="00316A39" w:rsidP="00B33A03">
            <w:pPr>
              <w:pStyle w:val="af"/>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2^11</w:t>
            </w:r>
          </w:p>
        </w:tc>
        <w:tc>
          <w:tcPr>
            <w:tcW w:w="5939" w:type="dxa"/>
          </w:tcPr>
          <w:p w14:paraId="06DCD32A" w14:textId="77777777" w:rsidR="00316A39" w:rsidRPr="009A7E78" w:rsidRDefault="00316A39" w:rsidP="00B33A03">
            <w:pPr>
              <w:pStyle w:val="af"/>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Size of shared memory </w:t>
            </w:r>
            <w:commentRangeEnd w:id="8"/>
            <w:r>
              <w:rPr>
                <w:rStyle w:val="aff5"/>
              </w:rPr>
              <w:commentReference w:id="8"/>
            </w:r>
          </w:p>
        </w:tc>
      </w:tr>
      <w:tr w:rsidR="00BB595A" w14:paraId="6B18CFCB" w14:textId="77777777" w:rsidTr="00513B29">
        <w:tc>
          <w:tcPr>
            <w:cnfStyle w:val="001000000000" w:firstRow="0" w:lastRow="0" w:firstColumn="1" w:lastColumn="0" w:oddVBand="0" w:evenVBand="0" w:oddHBand="0" w:evenHBand="0" w:firstRowFirstColumn="0" w:firstRowLastColumn="0" w:lastRowFirstColumn="0" w:lastRowLastColumn="0"/>
            <w:tcW w:w="1961" w:type="dxa"/>
          </w:tcPr>
          <w:p w14:paraId="31947233" w14:textId="46C08603" w:rsidR="00BB595A" w:rsidRDefault="008D0586" w:rsidP="00D652EA">
            <w:pPr>
              <w:pStyle w:val="af"/>
              <w:rPr>
                <w:sz w:val="18"/>
                <w:szCs w:val="18"/>
              </w:rPr>
            </w:pPr>
            <w:r>
              <w:rPr>
                <w:sz w:val="18"/>
                <w:szCs w:val="18"/>
              </w:rPr>
              <w:t>SIZE_MEM</w:t>
            </w:r>
          </w:p>
        </w:tc>
        <w:tc>
          <w:tcPr>
            <w:tcW w:w="1116" w:type="dxa"/>
          </w:tcPr>
          <w:p w14:paraId="26EDD5C9" w14:textId="278F71CA" w:rsidR="00BB595A" w:rsidRDefault="008D0586" w:rsidP="00D652EA">
            <w:pPr>
              <w:pStyle w:val="af"/>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w:t>
            </w:r>
            <w:r w:rsidR="00115A21">
              <w:rPr>
                <w:sz w:val="18"/>
                <w:szCs w:val="18"/>
              </w:rPr>
              <w:t>13</w:t>
            </w:r>
          </w:p>
        </w:tc>
        <w:tc>
          <w:tcPr>
            <w:tcW w:w="5939" w:type="dxa"/>
          </w:tcPr>
          <w:p w14:paraId="0D2F4FE6" w14:textId="53E252DF" w:rsidR="00BB595A" w:rsidRDefault="0068502C" w:rsidP="00E00631">
            <w:pPr>
              <w:pStyle w:val="af"/>
              <w:keepNex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Whole memory size</w:t>
            </w:r>
          </w:p>
        </w:tc>
      </w:tr>
      <w:tr w:rsidR="0068502C" w14:paraId="2A96F31F" w14:textId="77777777" w:rsidTr="00513B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1" w:type="dxa"/>
          </w:tcPr>
          <w:p w14:paraId="31E88327" w14:textId="79F721F1" w:rsidR="0068502C" w:rsidRDefault="0068502C" w:rsidP="0068502C">
            <w:pPr>
              <w:pStyle w:val="af"/>
              <w:rPr>
                <w:sz w:val="18"/>
                <w:szCs w:val="18"/>
              </w:rPr>
            </w:pPr>
            <w:r>
              <w:rPr>
                <w:sz w:val="18"/>
                <w:szCs w:val="18"/>
              </w:rPr>
              <w:t>MSB_CR</w:t>
            </w:r>
          </w:p>
        </w:tc>
        <w:tc>
          <w:tcPr>
            <w:tcW w:w="1116" w:type="dxa"/>
          </w:tcPr>
          <w:p w14:paraId="3FFC31EE" w14:textId="116DF06B" w:rsidR="0068502C" w:rsidRDefault="0068502C" w:rsidP="0068502C">
            <w:pPr>
              <w:pStyle w:val="af"/>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w:t>
            </w:r>
          </w:p>
        </w:tc>
        <w:tc>
          <w:tcPr>
            <w:tcW w:w="5939" w:type="dxa"/>
          </w:tcPr>
          <w:p w14:paraId="49144B3B" w14:textId="61980A1E" w:rsidR="0068502C" w:rsidRDefault="0068502C" w:rsidP="0068502C">
            <w:pPr>
              <w:pStyle w:val="af"/>
              <w:keepNex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Offset of the MSB in the CR MEM</w:t>
            </w:r>
          </w:p>
        </w:tc>
      </w:tr>
      <w:tr w:rsidR="0068502C" w14:paraId="09D03410" w14:textId="77777777" w:rsidTr="00513B29">
        <w:tc>
          <w:tcPr>
            <w:cnfStyle w:val="001000000000" w:firstRow="0" w:lastRow="0" w:firstColumn="1" w:lastColumn="0" w:oddVBand="0" w:evenVBand="0" w:oddHBand="0" w:evenHBand="0" w:firstRowFirstColumn="0" w:firstRowLastColumn="0" w:lastRowFirstColumn="0" w:lastRowLastColumn="0"/>
            <w:tcW w:w="1961" w:type="dxa"/>
          </w:tcPr>
          <w:p w14:paraId="0903CDFE" w14:textId="13B10355" w:rsidR="0068502C" w:rsidRDefault="0068502C" w:rsidP="0068502C">
            <w:pPr>
              <w:pStyle w:val="af"/>
              <w:rPr>
                <w:sz w:val="18"/>
                <w:szCs w:val="18"/>
              </w:rPr>
            </w:pPr>
            <w:r>
              <w:rPr>
                <w:sz w:val="18"/>
                <w:szCs w:val="18"/>
              </w:rPr>
              <w:t>LSB_REGION</w:t>
            </w:r>
          </w:p>
        </w:tc>
        <w:tc>
          <w:tcPr>
            <w:tcW w:w="1116" w:type="dxa"/>
          </w:tcPr>
          <w:p w14:paraId="72023DDF" w14:textId="71101F3A" w:rsidR="0068502C" w:rsidRDefault="0068502C" w:rsidP="0068502C">
            <w:pPr>
              <w:pStyle w:val="af"/>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22</w:t>
            </w:r>
          </w:p>
        </w:tc>
        <w:tc>
          <w:tcPr>
            <w:tcW w:w="5939" w:type="dxa"/>
          </w:tcPr>
          <w:p w14:paraId="5B0C817B" w14:textId="7E403EA5" w:rsidR="0068502C" w:rsidRDefault="0068502C" w:rsidP="0068502C">
            <w:pPr>
              <w:pStyle w:val="af"/>
              <w:keepNex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LSB of the region</w:t>
            </w:r>
            <w:r w:rsidR="00BE7C29">
              <w:rPr>
                <w:sz w:val="18"/>
                <w:szCs w:val="18"/>
              </w:rPr>
              <w:t xml:space="preserve"> bits on the address</w:t>
            </w:r>
          </w:p>
        </w:tc>
      </w:tr>
      <w:tr w:rsidR="0068502C" w14:paraId="6BFF10AE" w14:textId="77777777" w:rsidTr="00513B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1" w:type="dxa"/>
          </w:tcPr>
          <w:p w14:paraId="1369FE44" w14:textId="7B00BAB2" w:rsidR="0068502C" w:rsidRDefault="0068502C" w:rsidP="0068502C">
            <w:pPr>
              <w:pStyle w:val="af"/>
              <w:rPr>
                <w:sz w:val="18"/>
                <w:szCs w:val="18"/>
              </w:rPr>
            </w:pPr>
            <w:r>
              <w:rPr>
                <w:sz w:val="18"/>
                <w:szCs w:val="18"/>
              </w:rPr>
              <w:t>MSB_REGION</w:t>
            </w:r>
          </w:p>
        </w:tc>
        <w:tc>
          <w:tcPr>
            <w:tcW w:w="1116" w:type="dxa"/>
          </w:tcPr>
          <w:p w14:paraId="644C2FDF" w14:textId="632EEAE0" w:rsidR="0068502C" w:rsidRDefault="00BE7C29" w:rsidP="0068502C">
            <w:pPr>
              <w:pStyle w:val="af"/>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23</w:t>
            </w:r>
          </w:p>
        </w:tc>
        <w:tc>
          <w:tcPr>
            <w:tcW w:w="5939" w:type="dxa"/>
          </w:tcPr>
          <w:p w14:paraId="59D56E8E" w14:textId="197BC9EC" w:rsidR="0068502C" w:rsidRDefault="00BE7C29" w:rsidP="0068502C">
            <w:pPr>
              <w:pStyle w:val="af"/>
              <w:keepNex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MSB of the region bits on the address</w:t>
            </w:r>
          </w:p>
        </w:tc>
      </w:tr>
      <w:tr w:rsidR="0068502C" w14:paraId="75979279" w14:textId="77777777" w:rsidTr="00513B29">
        <w:tc>
          <w:tcPr>
            <w:cnfStyle w:val="001000000000" w:firstRow="0" w:lastRow="0" w:firstColumn="1" w:lastColumn="0" w:oddVBand="0" w:evenVBand="0" w:oddHBand="0" w:evenHBand="0" w:firstRowFirstColumn="0" w:firstRowLastColumn="0" w:lastRowFirstColumn="0" w:lastRowLastColumn="0"/>
            <w:tcW w:w="1961" w:type="dxa"/>
          </w:tcPr>
          <w:p w14:paraId="332FCDE9" w14:textId="5484E53B" w:rsidR="0068502C" w:rsidRDefault="0068502C" w:rsidP="0068502C">
            <w:pPr>
              <w:pStyle w:val="af"/>
              <w:rPr>
                <w:sz w:val="18"/>
                <w:szCs w:val="18"/>
              </w:rPr>
            </w:pPr>
            <w:r>
              <w:rPr>
                <w:sz w:val="18"/>
                <w:szCs w:val="18"/>
              </w:rPr>
              <w:t>I_MEM_REGION</w:t>
            </w:r>
          </w:p>
        </w:tc>
        <w:tc>
          <w:tcPr>
            <w:tcW w:w="1116" w:type="dxa"/>
          </w:tcPr>
          <w:p w14:paraId="4BFB304C" w14:textId="7EBA5857" w:rsidR="0068502C" w:rsidRDefault="00BE7C29" w:rsidP="0068502C">
            <w:pPr>
              <w:pStyle w:val="af"/>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w:t>
            </w:r>
          </w:p>
        </w:tc>
        <w:tc>
          <w:tcPr>
            <w:tcW w:w="5939" w:type="dxa"/>
          </w:tcPr>
          <w:p w14:paraId="7E78A67A" w14:textId="51C26BC5" w:rsidR="0068502C" w:rsidRDefault="00BE7C29" w:rsidP="0068502C">
            <w:pPr>
              <w:pStyle w:val="af"/>
              <w:keepNex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I mem region bits</w:t>
            </w:r>
          </w:p>
        </w:tc>
      </w:tr>
      <w:tr w:rsidR="0068502C" w14:paraId="4E0B6843" w14:textId="77777777" w:rsidTr="00513B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1" w:type="dxa"/>
          </w:tcPr>
          <w:p w14:paraId="52DB2B69" w14:textId="72B86726" w:rsidR="0068502C" w:rsidRDefault="0068502C" w:rsidP="0068502C">
            <w:pPr>
              <w:pStyle w:val="af"/>
              <w:rPr>
                <w:sz w:val="18"/>
                <w:szCs w:val="18"/>
              </w:rPr>
            </w:pPr>
            <w:r>
              <w:rPr>
                <w:sz w:val="18"/>
                <w:szCs w:val="18"/>
              </w:rPr>
              <w:t>D_MEM_REGION</w:t>
            </w:r>
          </w:p>
        </w:tc>
        <w:tc>
          <w:tcPr>
            <w:tcW w:w="1116" w:type="dxa"/>
          </w:tcPr>
          <w:p w14:paraId="3D1D33EF" w14:textId="52121B08" w:rsidR="0068502C" w:rsidRDefault="00BE7C29" w:rsidP="0068502C">
            <w:pPr>
              <w:pStyle w:val="af"/>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01</w:t>
            </w:r>
          </w:p>
        </w:tc>
        <w:tc>
          <w:tcPr>
            <w:tcW w:w="5939" w:type="dxa"/>
          </w:tcPr>
          <w:p w14:paraId="245E3B08" w14:textId="6BE3CA05" w:rsidR="0068502C" w:rsidRDefault="00BE7C29" w:rsidP="0068502C">
            <w:pPr>
              <w:pStyle w:val="af"/>
              <w:keepNex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D mem region bits</w:t>
            </w:r>
          </w:p>
        </w:tc>
      </w:tr>
      <w:tr w:rsidR="0068502C" w14:paraId="7A8372B0" w14:textId="77777777" w:rsidTr="00513B29">
        <w:tc>
          <w:tcPr>
            <w:cnfStyle w:val="001000000000" w:firstRow="0" w:lastRow="0" w:firstColumn="1" w:lastColumn="0" w:oddVBand="0" w:evenVBand="0" w:oddHBand="0" w:evenHBand="0" w:firstRowFirstColumn="0" w:firstRowLastColumn="0" w:lastRowFirstColumn="0" w:lastRowLastColumn="0"/>
            <w:tcW w:w="1961" w:type="dxa"/>
          </w:tcPr>
          <w:p w14:paraId="26ABC1AF" w14:textId="23764785" w:rsidR="0068502C" w:rsidRDefault="0068502C" w:rsidP="0068502C">
            <w:pPr>
              <w:pStyle w:val="af"/>
              <w:rPr>
                <w:sz w:val="18"/>
                <w:szCs w:val="18"/>
              </w:rPr>
            </w:pPr>
            <w:r>
              <w:rPr>
                <w:sz w:val="18"/>
                <w:szCs w:val="18"/>
              </w:rPr>
              <w:t>CR_REGION</w:t>
            </w:r>
          </w:p>
        </w:tc>
        <w:tc>
          <w:tcPr>
            <w:tcW w:w="1116" w:type="dxa"/>
          </w:tcPr>
          <w:p w14:paraId="26322D45" w14:textId="0FB080C7" w:rsidR="0068502C" w:rsidRDefault="00BE7C29" w:rsidP="0068502C">
            <w:pPr>
              <w:pStyle w:val="af"/>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11</w:t>
            </w:r>
          </w:p>
        </w:tc>
        <w:tc>
          <w:tcPr>
            <w:tcW w:w="5939" w:type="dxa"/>
          </w:tcPr>
          <w:p w14:paraId="6DFF699C" w14:textId="270AAE0D" w:rsidR="0068502C" w:rsidRDefault="00681A10" w:rsidP="0068502C">
            <w:pPr>
              <w:pStyle w:val="af"/>
              <w:keepNex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CR region bits</w:t>
            </w:r>
          </w:p>
        </w:tc>
      </w:tr>
      <w:tr w:rsidR="00681A10" w14:paraId="57DD79BD" w14:textId="77777777" w:rsidTr="00513B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1" w:type="dxa"/>
          </w:tcPr>
          <w:p w14:paraId="7BF9BA2F" w14:textId="35CFA0A1" w:rsidR="00681A10" w:rsidRDefault="00681A10" w:rsidP="00681A10">
            <w:pPr>
              <w:pStyle w:val="af"/>
              <w:rPr>
                <w:sz w:val="18"/>
                <w:szCs w:val="18"/>
              </w:rPr>
            </w:pPr>
            <w:r>
              <w:rPr>
                <w:sz w:val="18"/>
                <w:szCs w:val="18"/>
              </w:rPr>
              <w:t>LSB_CORE_ID</w:t>
            </w:r>
          </w:p>
        </w:tc>
        <w:tc>
          <w:tcPr>
            <w:tcW w:w="1116" w:type="dxa"/>
          </w:tcPr>
          <w:p w14:paraId="366899AE" w14:textId="6FAAF2D3" w:rsidR="00681A10" w:rsidRDefault="00681A10" w:rsidP="00681A10">
            <w:pPr>
              <w:pStyle w:val="af"/>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24</w:t>
            </w:r>
          </w:p>
        </w:tc>
        <w:tc>
          <w:tcPr>
            <w:tcW w:w="5939" w:type="dxa"/>
          </w:tcPr>
          <w:p w14:paraId="65DC84BF" w14:textId="757CA91B" w:rsidR="00681A10" w:rsidRDefault="00681A10" w:rsidP="00681A10">
            <w:pPr>
              <w:pStyle w:val="af"/>
              <w:keepNex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LSB of the Core id bits on the address</w:t>
            </w:r>
          </w:p>
        </w:tc>
      </w:tr>
      <w:tr w:rsidR="00681A10" w14:paraId="36CB87EB" w14:textId="77777777" w:rsidTr="00513B29">
        <w:tc>
          <w:tcPr>
            <w:cnfStyle w:val="001000000000" w:firstRow="0" w:lastRow="0" w:firstColumn="1" w:lastColumn="0" w:oddVBand="0" w:evenVBand="0" w:oddHBand="0" w:evenHBand="0" w:firstRowFirstColumn="0" w:firstRowLastColumn="0" w:lastRowFirstColumn="0" w:lastRowLastColumn="0"/>
            <w:tcW w:w="1961" w:type="dxa"/>
          </w:tcPr>
          <w:p w14:paraId="2F4DC3FC" w14:textId="473311F8" w:rsidR="00681A10" w:rsidRDefault="00681A10" w:rsidP="00681A10">
            <w:pPr>
              <w:pStyle w:val="af"/>
              <w:rPr>
                <w:sz w:val="18"/>
                <w:szCs w:val="18"/>
              </w:rPr>
            </w:pPr>
            <w:r>
              <w:rPr>
                <w:sz w:val="18"/>
                <w:szCs w:val="18"/>
              </w:rPr>
              <w:t>MSB_CORE_ID</w:t>
            </w:r>
          </w:p>
        </w:tc>
        <w:tc>
          <w:tcPr>
            <w:tcW w:w="1116" w:type="dxa"/>
          </w:tcPr>
          <w:p w14:paraId="55647848" w14:textId="0A5FC3CF" w:rsidR="00681A10" w:rsidRDefault="00681A10" w:rsidP="00681A10">
            <w:pPr>
              <w:pStyle w:val="af"/>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31</w:t>
            </w:r>
          </w:p>
        </w:tc>
        <w:tc>
          <w:tcPr>
            <w:tcW w:w="5939" w:type="dxa"/>
          </w:tcPr>
          <w:p w14:paraId="0A6744EA" w14:textId="2DEFD3B4" w:rsidR="00681A10" w:rsidRDefault="00681A10" w:rsidP="00681A10">
            <w:pPr>
              <w:pStyle w:val="af"/>
              <w:keepNex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MSB of the Core id bits on the address</w:t>
            </w:r>
          </w:p>
        </w:tc>
      </w:tr>
      <w:tr w:rsidR="0068502C" w14:paraId="1824CC60" w14:textId="77777777" w:rsidTr="00513B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1" w:type="dxa"/>
          </w:tcPr>
          <w:p w14:paraId="1AB9B1E9" w14:textId="77777777" w:rsidR="0068502C" w:rsidRDefault="0068502C" w:rsidP="0068502C">
            <w:pPr>
              <w:pStyle w:val="af"/>
              <w:rPr>
                <w:sz w:val="18"/>
                <w:szCs w:val="18"/>
              </w:rPr>
            </w:pPr>
            <w:r>
              <w:rPr>
                <w:sz w:val="18"/>
                <w:szCs w:val="18"/>
              </w:rPr>
              <w:t>THREAD0_STACK_BASE</w:t>
            </w:r>
          </w:p>
        </w:tc>
        <w:tc>
          <w:tcPr>
            <w:tcW w:w="1116" w:type="dxa"/>
          </w:tcPr>
          <w:p w14:paraId="60EAED11" w14:textId="77777777" w:rsidR="0068502C" w:rsidRDefault="0068502C" w:rsidP="0068502C">
            <w:pPr>
              <w:pStyle w:val="af"/>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0x400200</w:t>
            </w:r>
          </w:p>
        </w:tc>
        <w:tc>
          <w:tcPr>
            <w:tcW w:w="5939" w:type="dxa"/>
          </w:tcPr>
          <w:p w14:paraId="2F959293" w14:textId="77777777" w:rsidR="0068502C" w:rsidRDefault="0068502C" w:rsidP="0068502C">
            <w:pPr>
              <w:pStyle w:val="af"/>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Thread 0 stack pointer base offset</w:t>
            </w:r>
          </w:p>
        </w:tc>
      </w:tr>
      <w:tr w:rsidR="0068502C" w14:paraId="5D03B24A" w14:textId="77777777" w:rsidTr="00513B29">
        <w:tc>
          <w:tcPr>
            <w:cnfStyle w:val="001000000000" w:firstRow="0" w:lastRow="0" w:firstColumn="1" w:lastColumn="0" w:oddVBand="0" w:evenVBand="0" w:oddHBand="0" w:evenHBand="0" w:firstRowFirstColumn="0" w:firstRowLastColumn="0" w:lastRowFirstColumn="0" w:lastRowLastColumn="0"/>
            <w:tcW w:w="1961" w:type="dxa"/>
          </w:tcPr>
          <w:p w14:paraId="56C1307A" w14:textId="77777777" w:rsidR="0068502C" w:rsidRDefault="0068502C" w:rsidP="0068502C">
            <w:pPr>
              <w:pStyle w:val="af"/>
              <w:rPr>
                <w:sz w:val="18"/>
                <w:szCs w:val="18"/>
              </w:rPr>
            </w:pPr>
            <w:r>
              <w:rPr>
                <w:sz w:val="18"/>
                <w:szCs w:val="18"/>
              </w:rPr>
              <w:t>THREAD1_STACK_BASE</w:t>
            </w:r>
          </w:p>
        </w:tc>
        <w:tc>
          <w:tcPr>
            <w:tcW w:w="1116" w:type="dxa"/>
          </w:tcPr>
          <w:p w14:paraId="4C6D9B9A" w14:textId="77777777" w:rsidR="0068502C" w:rsidRDefault="0068502C" w:rsidP="0068502C">
            <w:pPr>
              <w:pStyle w:val="af"/>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0x400400</w:t>
            </w:r>
          </w:p>
        </w:tc>
        <w:tc>
          <w:tcPr>
            <w:tcW w:w="5939" w:type="dxa"/>
          </w:tcPr>
          <w:p w14:paraId="23F73046" w14:textId="77777777" w:rsidR="0068502C" w:rsidRDefault="0068502C" w:rsidP="0068502C">
            <w:pPr>
              <w:pStyle w:val="af"/>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Thread 1 stack pointer base offset</w:t>
            </w:r>
          </w:p>
        </w:tc>
      </w:tr>
      <w:tr w:rsidR="0068502C" w14:paraId="58CE1195" w14:textId="77777777" w:rsidTr="00513B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1" w:type="dxa"/>
          </w:tcPr>
          <w:p w14:paraId="71DB97F2" w14:textId="77777777" w:rsidR="0068502C" w:rsidRDefault="0068502C" w:rsidP="0068502C">
            <w:pPr>
              <w:pStyle w:val="af"/>
              <w:rPr>
                <w:sz w:val="18"/>
                <w:szCs w:val="18"/>
              </w:rPr>
            </w:pPr>
            <w:r>
              <w:rPr>
                <w:sz w:val="18"/>
                <w:szCs w:val="18"/>
              </w:rPr>
              <w:t>THREAD2_STACK_BASE</w:t>
            </w:r>
          </w:p>
        </w:tc>
        <w:tc>
          <w:tcPr>
            <w:tcW w:w="1116" w:type="dxa"/>
          </w:tcPr>
          <w:p w14:paraId="106121AB" w14:textId="77777777" w:rsidR="0068502C" w:rsidRDefault="0068502C" w:rsidP="0068502C">
            <w:pPr>
              <w:pStyle w:val="af"/>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0x400600</w:t>
            </w:r>
          </w:p>
        </w:tc>
        <w:tc>
          <w:tcPr>
            <w:tcW w:w="5939" w:type="dxa"/>
          </w:tcPr>
          <w:p w14:paraId="79554F3F" w14:textId="77777777" w:rsidR="0068502C" w:rsidRDefault="0068502C" w:rsidP="0068502C">
            <w:pPr>
              <w:pStyle w:val="af"/>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Thread 2 stack pointer base offset</w:t>
            </w:r>
          </w:p>
        </w:tc>
      </w:tr>
      <w:tr w:rsidR="0068502C" w14:paraId="625AFA13" w14:textId="77777777" w:rsidTr="00513B29">
        <w:tc>
          <w:tcPr>
            <w:cnfStyle w:val="001000000000" w:firstRow="0" w:lastRow="0" w:firstColumn="1" w:lastColumn="0" w:oddVBand="0" w:evenVBand="0" w:oddHBand="0" w:evenHBand="0" w:firstRowFirstColumn="0" w:firstRowLastColumn="0" w:lastRowFirstColumn="0" w:lastRowLastColumn="0"/>
            <w:tcW w:w="1961" w:type="dxa"/>
          </w:tcPr>
          <w:p w14:paraId="748557F8" w14:textId="77777777" w:rsidR="0068502C" w:rsidRDefault="0068502C" w:rsidP="0068502C">
            <w:pPr>
              <w:pStyle w:val="af"/>
              <w:rPr>
                <w:sz w:val="18"/>
                <w:szCs w:val="18"/>
              </w:rPr>
            </w:pPr>
            <w:r>
              <w:rPr>
                <w:sz w:val="18"/>
                <w:szCs w:val="18"/>
              </w:rPr>
              <w:t>THREAD3_STACK_BASE</w:t>
            </w:r>
          </w:p>
        </w:tc>
        <w:tc>
          <w:tcPr>
            <w:tcW w:w="1116" w:type="dxa"/>
          </w:tcPr>
          <w:p w14:paraId="3A8CB2F0" w14:textId="77777777" w:rsidR="0068502C" w:rsidRDefault="0068502C" w:rsidP="0068502C">
            <w:pPr>
              <w:pStyle w:val="af"/>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0x400800</w:t>
            </w:r>
          </w:p>
        </w:tc>
        <w:tc>
          <w:tcPr>
            <w:tcW w:w="5939" w:type="dxa"/>
          </w:tcPr>
          <w:p w14:paraId="42B9861E" w14:textId="77777777" w:rsidR="0068502C" w:rsidRDefault="0068502C" w:rsidP="0068502C">
            <w:pPr>
              <w:pStyle w:val="af"/>
              <w:keepNex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Thread 3 stack pointer base offset</w:t>
            </w:r>
          </w:p>
        </w:tc>
      </w:tr>
    </w:tbl>
    <w:p w14:paraId="0F6629A2" w14:textId="1BAFFBBF" w:rsidR="0058288A" w:rsidRDefault="00E00631" w:rsidP="00E00631">
      <w:pPr>
        <w:pStyle w:val="ae"/>
        <w:rPr>
          <w:b/>
          <w:bCs/>
          <w:sz w:val="23"/>
          <w:szCs w:val="23"/>
        </w:rPr>
      </w:pPr>
      <w:bookmarkStart w:id="9" w:name="_Toc91955529"/>
      <w:r>
        <w:t xml:space="preserve">Table </w:t>
      </w:r>
      <w:r w:rsidR="00D96F07">
        <w:fldChar w:fldCharType="begin"/>
      </w:r>
      <w:r w:rsidR="00D96F07">
        <w:instrText xml:space="preserve"> SEQ Table \* ARABIC </w:instrText>
      </w:r>
      <w:r w:rsidR="00D96F07">
        <w:fldChar w:fldCharType="separate"/>
      </w:r>
      <w:r w:rsidR="00785D79">
        <w:rPr>
          <w:noProof/>
        </w:rPr>
        <w:t>1</w:t>
      </w:r>
      <w:r w:rsidR="00D96F07">
        <w:rPr>
          <w:noProof/>
        </w:rPr>
        <w:fldChar w:fldCharType="end"/>
      </w:r>
      <w:r>
        <w:t xml:space="preserve"> </w:t>
      </w:r>
      <w:r w:rsidRPr="00807FDB">
        <w:t>– GPC_4T Parameters</w:t>
      </w:r>
      <w:bookmarkEnd w:id="9"/>
    </w:p>
    <w:p w14:paraId="0CF95DFF" w14:textId="00FD45AA" w:rsidR="00A46892" w:rsidRDefault="00A46892" w:rsidP="00A46892">
      <w:pPr>
        <w:pStyle w:val="af"/>
        <w:rPr>
          <w:b/>
          <w:bCs/>
          <w:sz w:val="23"/>
          <w:szCs w:val="23"/>
        </w:rPr>
      </w:pPr>
      <w:r w:rsidRPr="00A66AE1">
        <w:rPr>
          <w:b/>
          <w:bCs/>
          <w:sz w:val="23"/>
          <w:szCs w:val="23"/>
        </w:rPr>
        <w:t>General interface signals:</w:t>
      </w:r>
    </w:p>
    <w:tbl>
      <w:tblPr>
        <w:tblStyle w:val="4-3"/>
        <w:tblW w:w="9054" w:type="dxa"/>
        <w:tblLayout w:type="fixed"/>
        <w:tblLook w:val="04A0" w:firstRow="1" w:lastRow="0" w:firstColumn="1" w:lastColumn="0" w:noHBand="0" w:noVBand="1"/>
      </w:tblPr>
      <w:tblGrid>
        <w:gridCol w:w="1835"/>
        <w:gridCol w:w="990"/>
        <w:gridCol w:w="1132"/>
        <w:gridCol w:w="5097"/>
      </w:tblGrid>
      <w:tr w:rsidR="00A46892" w14:paraId="0C285CC3" w14:textId="77777777" w:rsidTr="00B33A03">
        <w:trPr>
          <w:cnfStyle w:val="100000000000" w:firstRow="1" w:lastRow="0" w:firstColumn="0" w:lastColumn="0" w:oddVBand="0" w:evenVBand="0" w:oddHBand="0"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835" w:type="dxa"/>
          </w:tcPr>
          <w:p w14:paraId="5597AE51" w14:textId="77777777" w:rsidR="00A46892" w:rsidRDefault="00A46892" w:rsidP="00B33A03">
            <w:pPr>
              <w:pStyle w:val="af"/>
            </w:pPr>
            <w:r>
              <w:t>Name</w:t>
            </w:r>
          </w:p>
        </w:tc>
        <w:tc>
          <w:tcPr>
            <w:tcW w:w="990" w:type="dxa"/>
          </w:tcPr>
          <w:p w14:paraId="3707397C" w14:textId="77777777" w:rsidR="00A46892" w:rsidRDefault="00A46892" w:rsidP="00B33A03">
            <w:pPr>
              <w:pStyle w:val="af"/>
              <w:cnfStyle w:val="100000000000" w:firstRow="1" w:lastRow="0" w:firstColumn="0" w:lastColumn="0" w:oddVBand="0" w:evenVBand="0" w:oddHBand="0" w:evenHBand="0" w:firstRowFirstColumn="0" w:firstRowLastColumn="0" w:lastRowFirstColumn="0" w:lastRowLastColumn="0"/>
            </w:pPr>
            <w:r>
              <w:t>Size</w:t>
            </w:r>
          </w:p>
        </w:tc>
        <w:tc>
          <w:tcPr>
            <w:tcW w:w="1132" w:type="dxa"/>
          </w:tcPr>
          <w:p w14:paraId="2B351EA4" w14:textId="77777777" w:rsidR="00A46892" w:rsidRDefault="00A46892" w:rsidP="00B33A03">
            <w:pPr>
              <w:pStyle w:val="af"/>
              <w:cnfStyle w:val="100000000000" w:firstRow="1" w:lastRow="0" w:firstColumn="0" w:lastColumn="0" w:oddVBand="0" w:evenVBand="0" w:oddHBand="0" w:evenHBand="0" w:firstRowFirstColumn="0" w:firstRowLastColumn="0" w:lastRowFirstColumn="0" w:lastRowLastColumn="0"/>
            </w:pPr>
            <w:r>
              <w:t>Direction</w:t>
            </w:r>
          </w:p>
        </w:tc>
        <w:tc>
          <w:tcPr>
            <w:tcW w:w="5097" w:type="dxa"/>
          </w:tcPr>
          <w:p w14:paraId="2FE55631" w14:textId="77777777" w:rsidR="00A46892" w:rsidRDefault="00A46892" w:rsidP="00B33A03">
            <w:pPr>
              <w:pStyle w:val="af"/>
              <w:cnfStyle w:val="100000000000" w:firstRow="1" w:lastRow="0" w:firstColumn="0" w:lastColumn="0" w:oddVBand="0" w:evenVBand="0" w:oddHBand="0" w:evenHBand="0" w:firstRowFirstColumn="0" w:firstRowLastColumn="0" w:lastRowFirstColumn="0" w:lastRowLastColumn="0"/>
            </w:pPr>
            <w:r>
              <w:t>Description</w:t>
            </w:r>
          </w:p>
        </w:tc>
      </w:tr>
      <w:tr w:rsidR="00A46892" w14:paraId="1195E36A" w14:textId="77777777" w:rsidTr="00B33A03">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1835" w:type="dxa"/>
          </w:tcPr>
          <w:p w14:paraId="037B58D8" w14:textId="77777777" w:rsidR="00A46892" w:rsidRPr="003E7CFF" w:rsidRDefault="00A46892" w:rsidP="00B33A03">
            <w:pPr>
              <w:pStyle w:val="af"/>
              <w:rPr>
                <w:sz w:val="18"/>
                <w:szCs w:val="18"/>
              </w:rPr>
            </w:pPr>
            <w:r>
              <w:rPr>
                <w:sz w:val="18"/>
                <w:szCs w:val="18"/>
              </w:rPr>
              <w:t>QClk</w:t>
            </w:r>
          </w:p>
        </w:tc>
        <w:tc>
          <w:tcPr>
            <w:tcW w:w="990" w:type="dxa"/>
          </w:tcPr>
          <w:p w14:paraId="2E0C0C32" w14:textId="77777777" w:rsidR="00A46892" w:rsidRPr="003E7CFF" w:rsidRDefault="00A46892" w:rsidP="00B33A03">
            <w:pPr>
              <w:pStyle w:val="af"/>
              <w:cnfStyle w:val="000000100000" w:firstRow="0" w:lastRow="0" w:firstColumn="0" w:lastColumn="0" w:oddVBand="0" w:evenVBand="0" w:oddHBand="1" w:evenHBand="0" w:firstRowFirstColumn="0" w:firstRowLastColumn="0" w:lastRowFirstColumn="0" w:lastRowLastColumn="0"/>
              <w:rPr>
                <w:sz w:val="18"/>
                <w:szCs w:val="18"/>
              </w:rPr>
            </w:pPr>
            <w:r w:rsidRPr="003E7CFF">
              <w:rPr>
                <w:sz w:val="18"/>
                <w:szCs w:val="18"/>
              </w:rPr>
              <w:t>1</w:t>
            </w:r>
          </w:p>
        </w:tc>
        <w:tc>
          <w:tcPr>
            <w:tcW w:w="1132" w:type="dxa"/>
          </w:tcPr>
          <w:p w14:paraId="1F3C96B5" w14:textId="77777777" w:rsidR="00A46892" w:rsidRPr="003E7CFF" w:rsidRDefault="00A46892" w:rsidP="00B33A03">
            <w:pPr>
              <w:pStyle w:val="af"/>
              <w:cnfStyle w:val="000000100000" w:firstRow="0" w:lastRow="0" w:firstColumn="0" w:lastColumn="0" w:oddVBand="0" w:evenVBand="0" w:oddHBand="1" w:evenHBand="0" w:firstRowFirstColumn="0" w:firstRowLastColumn="0" w:lastRowFirstColumn="0" w:lastRowLastColumn="0"/>
              <w:rPr>
                <w:sz w:val="18"/>
                <w:szCs w:val="18"/>
              </w:rPr>
            </w:pPr>
            <w:r w:rsidRPr="003E7CFF">
              <w:rPr>
                <w:sz w:val="18"/>
                <w:szCs w:val="18"/>
              </w:rPr>
              <w:t>Input</w:t>
            </w:r>
          </w:p>
        </w:tc>
        <w:tc>
          <w:tcPr>
            <w:tcW w:w="5097" w:type="dxa"/>
          </w:tcPr>
          <w:p w14:paraId="726E6E99" w14:textId="77777777" w:rsidR="00A46892" w:rsidRPr="003E7CFF" w:rsidRDefault="00A46892" w:rsidP="00B33A03">
            <w:pPr>
              <w:pStyle w:val="af"/>
              <w:cnfStyle w:val="000000100000" w:firstRow="0" w:lastRow="0" w:firstColumn="0" w:lastColumn="0" w:oddVBand="0" w:evenVBand="0" w:oddHBand="1" w:evenHBand="0" w:firstRowFirstColumn="0" w:firstRowLastColumn="0" w:lastRowFirstColumn="0" w:lastRowLastColumn="0"/>
              <w:rPr>
                <w:sz w:val="18"/>
                <w:szCs w:val="18"/>
              </w:rPr>
            </w:pPr>
            <w:r w:rsidRPr="003E7CFF">
              <w:rPr>
                <w:sz w:val="18"/>
                <w:szCs w:val="18"/>
              </w:rPr>
              <w:t>Q Clock – a single clock domain</w:t>
            </w:r>
            <w:r>
              <w:rPr>
                <w:sz w:val="18"/>
                <w:szCs w:val="18"/>
              </w:rPr>
              <w:t>.</w:t>
            </w:r>
          </w:p>
        </w:tc>
      </w:tr>
      <w:tr w:rsidR="00A46892" w14:paraId="3747D24B" w14:textId="77777777" w:rsidTr="00B33A03">
        <w:trPr>
          <w:trHeight w:val="246"/>
        </w:trPr>
        <w:tc>
          <w:tcPr>
            <w:cnfStyle w:val="001000000000" w:firstRow="0" w:lastRow="0" w:firstColumn="1" w:lastColumn="0" w:oddVBand="0" w:evenVBand="0" w:oddHBand="0" w:evenHBand="0" w:firstRowFirstColumn="0" w:firstRowLastColumn="0" w:lastRowFirstColumn="0" w:lastRowLastColumn="0"/>
            <w:tcW w:w="1835" w:type="dxa"/>
          </w:tcPr>
          <w:p w14:paraId="3E42087D" w14:textId="77777777" w:rsidR="00A46892" w:rsidRPr="003E7CFF" w:rsidRDefault="00A46892" w:rsidP="00B33A03">
            <w:pPr>
              <w:pStyle w:val="af"/>
              <w:rPr>
                <w:sz w:val="18"/>
                <w:szCs w:val="18"/>
              </w:rPr>
            </w:pPr>
            <w:r w:rsidRPr="003E7CFF">
              <w:rPr>
                <w:sz w:val="18"/>
                <w:szCs w:val="18"/>
              </w:rPr>
              <w:t>RstQnnnH</w:t>
            </w:r>
          </w:p>
        </w:tc>
        <w:tc>
          <w:tcPr>
            <w:tcW w:w="990" w:type="dxa"/>
          </w:tcPr>
          <w:p w14:paraId="064C78FB" w14:textId="77777777" w:rsidR="00A46892" w:rsidRPr="003E7CFF" w:rsidRDefault="00A46892" w:rsidP="00B33A03">
            <w:pPr>
              <w:pStyle w:val="af"/>
              <w:cnfStyle w:val="000000000000" w:firstRow="0" w:lastRow="0" w:firstColumn="0" w:lastColumn="0" w:oddVBand="0" w:evenVBand="0" w:oddHBand="0" w:evenHBand="0" w:firstRowFirstColumn="0" w:firstRowLastColumn="0" w:lastRowFirstColumn="0" w:lastRowLastColumn="0"/>
              <w:rPr>
                <w:sz w:val="18"/>
                <w:szCs w:val="18"/>
              </w:rPr>
            </w:pPr>
            <w:r w:rsidRPr="003E7CFF">
              <w:rPr>
                <w:sz w:val="18"/>
                <w:szCs w:val="18"/>
              </w:rPr>
              <w:t>1</w:t>
            </w:r>
          </w:p>
        </w:tc>
        <w:tc>
          <w:tcPr>
            <w:tcW w:w="1132" w:type="dxa"/>
          </w:tcPr>
          <w:p w14:paraId="3EC9F94B" w14:textId="77777777" w:rsidR="00A46892" w:rsidRPr="003E7CFF" w:rsidRDefault="00A46892" w:rsidP="00B33A03">
            <w:pPr>
              <w:pStyle w:val="af"/>
              <w:cnfStyle w:val="000000000000" w:firstRow="0" w:lastRow="0" w:firstColumn="0" w:lastColumn="0" w:oddVBand="0" w:evenVBand="0" w:oddHBand="0" w:evenHBand="0" w:firstRowFirstColumn="0" w:firstRowLastColumn="0" w:lastRowFirstColumn="0" w:lastRowLastColumn="0"/>
              <w:rPr>
                <w:sz w:val="18"/>
                <w:szCs w:val="18"/>
              </w:rPr>
            </w:pPr>
            <w:r w:rsidRPr="003E7CFF">
              <w:rPr>
                <w:sz w:val="18"/>
                <w:szCs w:val="18"/>
              </w:rPr>
              <w:t>Input</w:t>
            </w:r>
          </w:p>
        </w:tc>
        <w:tc>
          <w:tcPr>
            <w:tcW w:w="5097" w:type="dxa"/>
          </w:tcPr>
          <w:p w14:paraId="656D905B" w14:textId="77777777" w:rsidR="00A46892" w:rsidRPr="003E7CFF" w:rsidRDefault="00A46892" w:rsidP="00B33A03">
            <w:pPr>
              <w:pStyle w:val="af"/>
              <w:cnfStyle w:val="000000000000" w:firstRow="0" w:lastRow="0" w:firstColumn="0" w:lastColumn="0" w:oddVBand="0" w:evenVBand="0" w:oddHBand="0" w:evenHBand="0" w:firstRowFirstColumn="0" w:firstRowLastColumn="0" w:lastRowFirstColumn="0" w:lastRowLastColumn="0"/>
              <w:rPr>
                <w:sz w:val="18"/>
                <w:szCs w:val="18"/>
              </w:rPr>
            </w:pPr>
            <w:r w:rsidRPr="003E7CFF">
              <w:rPr>
                <w:sz w:val="18"/>
                <w:szCs w:val="18"/>
              </w:rPr>
              <w:t>Active High</w:t>
            </w:r>
            <w:r>
              <w:rPr>
                <w:sz w:val="18"/>
                <w:szCs w:val="18"/>
              </w:rPr>
              <w:t xml:space="preserve"> Reset</w:t>
            </w:r>
          </w:p>
        </w:tc>
      </w:tr>
      <w:tr w:rsidR="00A46892" w14:paraId="4C645F33" w14:textId="77777777" w:rsidTr="00B33A03">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1835" w:type="dxa"/>
          </w:tcPr>
          <w:p w14:paraId="595B5BEA" w14:textId="77777777" w:rsidR="00A46892" w:rsidRPr="00940D73" w:rsidRDefault="00A46892" w:rsidP="00B33A03">
            <w:pPr>
              <w:pStyle w:val="af"/>
              <w:rPr>
                <w:sz w:val="18"/>
                <w:szCs w:val="18"/>
              </w:rPr>
            </w:pPr>
            <w:r w:rsidRPr="004C65FD">
              <w:rPr>
                <w:sz w:val="18"/>
                <w:szCs w:val="18"/>
              </w:rPr>
              <w:t>CoreID</w:t>
            </w:r>
          </w:p>
        </w:tc>
        <w:tc>
          <w:tcPr>
            <w:tcW w:w="990" w:type="dxa"/>
          </w:tcPr>
          <w:p w14:paraId="20E20397" w14:textId="77777777" w:rsidR="00A46892" w:rsidRPr="00940D73" w:rsidRDefault="00A46892" w:rsidP="00B33A03">
            <w:pPr>
              <w:pStyle w:val="af"/>
              <w:cnfStyle w:val="000000100000" w:firstRow="0" w:lastRow="0" w:firstColumn="0" w:lastColumn="0" w:oddVBand="0" w:evenVBand="0" w:oddHBand="1" w:evenHBand="0" w:firstRowFirstColumn="0" w:firstRowLastColumn="0" w:lastRowFirstColumn="0" w:lastRowLastColumn="0"/>
              <w:rPr>
                <w:sz w:val="18"/>
                <w:szCs w:val="18"/>
              </w:rPr>
            </w:pPr>
            <w:r w:rsidRPr="00940D73">
              <w:rPr>
                <w:sz w:val="18"/>
                <w:szCs w:val="18"/>
              </w:rPr>
              <w:t>8</w:t>
            </w:r>
          </w:p>
        </w:tc>
        <w:tc>
          <w:tcPr>
            <w:tcW w:w="1132" w:type="dxa"/>
          </w:tcPr>
          <w:p w14:paraId="19B07AB2" w14:textId="77777777" w:rsidR="00A46892" w:rsidRPr="00940D73" w:rsidRDefault="00A46892" w:rsidP="00B33A03">
            <w:pPr>
              <w:pStyle w:val="af"/>
              <w:cnfStyle w:val="000000100000" w:firstRow="0" w:lastRow="0" w:firstColumn="0" w:lastColumn="0" w:oddVBand="0" w:evenVBand="0" w:oddHBand="1" w:evenHBand="0" w:firstRowFirstColumn="0" w:firstRowLastColumn="0" w:lastRowFirstColumn="0" w:lastRowLastColumn="0"/>
              <w:rPr>
                <w:sz w:val="18"/>
                <w:szCs w:val="18"/>
              </w:rPr>
            </w:pPr>
            <w:r w:rsidRPr="00940D73">
              <w:rPr>
                <w:sz w:val="18"/>
                <w:szCs w:val="18"/>
              </w:rPr>
              <w:t>input</w:t>
            </w:r>
          </w:p>
        </w:tc>
        <w:tc>
          <w:tcPr>
            <w:tcW w:w="5097" w:type="dxa"/>
          </w:tcPr>
          <w:p w14:paraId="225FB30B" w14:textId="17AA71B9" w:rsidR="00A46892" w:rsidRPr="00940D73" w:rsidRDefault="00A46892" w:rsidP="00E00631">
            <w:pPr>
              <w:pStyle w:val="af"/>
              <w:keepNext/>
              <w:cnfStyle w:val="000000100000" w:firstRow="0" w:lastRow="0" w:firstColumn="0" w:lastColumn="0" w:oddVBand="0" w:evenVBand="0" w:oddHBand="1" w:evenHBand="0" w:firstRowFirstColumn="0" w:firstRowLastColumn="0" w:lastRowFirstColumn="0" w:lastRowLastColumn="0"/>
              <w:rPr>
                <w:sz w:val="18"/>
                <w:szCs w:val="18"/>
              </w:rPr>
            </w:pPr>
            <w:r w:rsidRPr="00940D73">
              <w:rPr>
                <w:sz w:val="18"/>
                <w:szCs w:val="18"/>
              </w:rPr>
              <w:t xml:space="preserve">Contains </w:t>
            </w:r>
            <w:r w:rsidR="002717BA">
              <w:rPr>
                <w:sz w:val="18"/>
                <w:szCs w:val="18"/>
              </w:rPr>
              <w:t>a unique Core Id number</w:t>
            </w:r>
            <w:r w:rsidR="00244F62">
              <w:rPr>
                <w:sz w:val="18"/>
                <w:szCs w:val="18"/>
              </w:rPr>
              <w:t xml:space="preserve"> from the LOTR Tile</w:t>
            </w:r>
          </w:p>
        </w:tc>
      </w:tr>
    </w:tbl>
    <w:p w14:paraId="465CD2F8" w14:textId="17704B7B" w:rsidR="00E00631" w:rsidRDefault="00E00631">
      <w:pPr>
        <w:pStyle w:val="ae"/>
      </w:pPr>
      <w:bookmarkStart w:id="10" w:name="_Toc91955530"/>
      <w:r>
        <w:t xml:space="preserve">Table </w:t>
      </w:r>
      <w:r w:rsidR="00D96F07">
        <w:fldChar w:fldCharType="begin"/>
      </w:r>
      <w:r w:rsidR="00D96F07">
        <w:instrText xml:space="preserve"> SEQ Table \* ARABIC </w:instrText>
      </w:r>
      <w:r w:rsidR="00D96F07">
        <w:fldChar w:fldCharType="separate"/>
      </w:r>
      <w:r w:rsidR="00785D79">
        <w:rPr>
          <w:noProof/>
        </w:rPr>
        <w:t>2</w:t>
      </w:r>
      <w:r w:rsidR="00D96F07">
        <w:rPr>
          <w:noProof/>
        </w:rPr>
        <w:fldChar w:fldCharType="end"/>
      </w:r>
      <w:r>
        <w:t xml:space="preserve"> - </w:t>
      </w:r>
      <w:r w:rsidRPr="002613DC">
        <w:t>GPC_4T general interface</w:t>
      </w:r>
      <w:bookmarkEnd w:id="10"/>
    </w:p>
    <w:p w14:paraId="707798BC" w14:textId="77777777" w:rsidR="00A46892" w:rsidRPr="00D83908" w:rsidRDefault="00A46892" w:rsidP="00A46892">
      <w:pPr>
        <w:pStyle w:val="af"/>
        <w:rPr>
          <w:b/>
          <w:bCs/>
          <w:sz w:val="23"/>
          <w:szCs w:val="23"/>
        </w:rPr>
      </w:pPr>
      <w:r>
        <w:rPr>
          <w:b/>
          <w:bCs/>
          <w:sz w:val="23"/>
          <w:szCs w:val="23"/>
        </w:rPr>
        <w:t>GPC_4T</w:t>
      </w:r>
      <w:r w:rsidRPr="00E84AB8">
        <w:rPr>
          <w:b/>
          <w:bCs/>
          <w:sz w:val="23"/>
          <w:szCs w:val="23"/>
        </w:rPr>
        <w:t xml:space="preserve"> </w:t>
      </w:r>
      <w:r>
        <w:rPr>
          <w:b/>
          <w:bCs/>
          <w:sz w:val="23"/>
          <w:szCs w:val="23"/>
        </w:rPr>
        <w:t>To Fabric Interface</w:t>
      </w:r>
      <w:r w:rsidRPr="00E84AB8">
        <w:rPr>
          <w:b/>
          <w:bCs/>
          <w:sz w:val="23"/>
          <w:szCs w:val="23"/>
        </w:rPr>
        <w:t>:</w:t>
      </w:r>
    </w:p>
    <w:tbl>
      <w:tblPr>
        <w:tblStyle w:val="4-3"/>
        <w:tblW w:w="9075" w:type="dxa"/>
        <w:tblLayout w:type="fixed"/>
        <w:tblLook w:val="04A0" w:firstRow="1" w:lastRow="0" w:firstColumn="1" w:lastColumn="0" w:noHBand="0" w:noVBand="1"/>
      </w:tblPr>
      <w:tblGrid>
        <w:gridCol w:w="2065"/>
        <w:gridCol w:w="630"/>
        <w:gridCol w:w="990"/>
        <w:gridCol w:w="5390"/>
        <w:tblGridChange w:id="11">
          <w:tblGrid>
            <w:gridCol w:w="2065"/>
            <w:gridCol w:w="630"/>
            <w:gridCol w:w="990"/>
            <w:gridCol w:w="5390"/>
          </w:tblGrid>
        </w:tblGridChange>
      </w:tblGrid>
      <w:tr w:rsidR="00A46892" w14:paraId="3CB342D8" w14:textId="77777777" w:rsidTr="00B33A03">
        <w:trPr>
          <w:cnfStyle w:val="100000000000" w:firstRow="1" w:lastRow="0" w:firstColumn="0" w:lastColumn="0" w:oddVBand="0" w:evenVBand="0" w:oddHBand="0"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2065" w:type="dxa"/>
            <w:hideMark/>
          </w:tcPr>
          <w:p w14:paraId="372B5284" w14:textId="77777777" w:rsidR="00A46892" w:rsidRDefault="00A46892" w:rsidP="00B33A03">
            <w:pPr>
              <w:pStyle w:val="af"/>
              <w:rPr>
                <w:sz w:val="20"/>
                <w:szCs w:val="20"/>
              </w:rPr>
            </w:pPr>
            <w:r>
              <w:rPr>
                <w:sz w:val="20"/>
                <w:szCs w:val="20"/>
              </w:rPr>
              <w:t>Name</w:t>
            </w:r>
          </w:p>
        </w:tc>
        <w:tc>
          <w:tcPr>
            <w:tcW w:w="630" w:type="dxa"/>
            <w:hideMark/>
          </w:tcPr>
          <w:p w14:paraId="1409734A" w14:textId="77777777" w:rsidR="00A46892" w:rsidRDefault="00A46892" w:rsidP="00B33A03">
            <w:pPr>
              <w:pStyle w:val="af"/>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Size</w:t>
            </w:r>
          </w:p>
        </w:tc>
        <w:tc>
          <w:tcPr>
            <w:tcW w:w="990" w:type="dxa"/>
            <w:hideMark/>
          </w:tcPr>
          <w:p w14:paraId="49988F7C" w14:textId="77777777" w:rsidR="00A46892" w:rsidRDefault="00A46892" w:rsidP="00B33A03">
            <w:pPr>
              <w:pStyle w:val="af"/>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Direction</w:t>
            </w:r>
          </w:p>
        </w:tc>
        <w:tc>
          <w:tcPr>
            <w:tcW w:w="5390" w:type="dxa"/>
            <w:hideMark/>
          </w:tcPr>
          <w:p w14:paraId="7CC56B53" w14:textId="77777777" w:rsidR="00A46892" w:rsidRDefault="00A46892" w:rsidP="00B33A03">
            <w:pPr>
              <w:pStyle w:val="af"/>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Description</w:t>
            </w:r>
          </w:p>
        </w:tc>
      </w:tr>
      <w:tr w:rsidR="00A46892" w14:paraId="6C29F694" w14:textId="77777777" w:rsidTr="00B33A03">
        <w:trPr>
          <w:cnfStyle w:val="000000100000" w:firstRow="0" w:lastRow="0" w:firstColumn="0" w:lastColumn="0" w:oddVBand="0" w:evenVBand="0" w:oddHBand="1"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9075" w:type="dxa"/>
            <w:gridSpan w:val="4"/>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4181D54" w14:textId="6A3A2C3C" w:rsidR="00A46892" w:rsidRPr="003E7CFF" w:rsidRDefault="00C85B7F" w:rsidP="00B33A03">
            <w:pPr>
              <w:pStyle w:val="af"/>
              <w:rPr>
                <w:sz w:val="18"/>
                <w:szCs w:val="18"/>
              </w:rPr>
            </w:pPr>
            <w:r>
              <w:rPr>
                <w:sz w:val="18"/>
                <w:szCs w:val="18"/>
              </w:rPr>
              <w:t xml:space="preserve">Fabric </w:t>
            </w:r>
            <w:r w:rsidR="0045641C">
              <w:rPr>
                <w:sz w:val="18"/>
                <w:szCs w:val="18"/>
              </w:rPr>
              <w:t>t</w:t>
            </w:r>
            <w:r>
              <w:rPr>
                <w:sz w:val="18"/>
                <w:szCs w:val="18"/>
              </w:rPr>
              <w:t>o Core</w:t>
            </w:r>
          </w:p>
        </w:tc>
      </w:tr>
      <w:tr w:rsidR="00C85B7F" w14:paraId="664FAC6E" w14:textId="77777777" w:rsidTr="00B33A03">
        <w:trPr>
          <w:trHeight w:val="163"/>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D23F84D" w14:textId="77777777" w:rsidR="00C85B7F" w:rsidRPr="006C29C7" w:rsidRDefault="00C85B7F" w:rsidP="00B33A03">
            <w:pPr>
              <w:pStyle w:val="af"/>
              <w:rPr>
                <w:color w:val="000000" w:themeColor="text1"/>
                <w:sz w:val="18"/>
                <w:szCs w:val="18"/>
              </w:rPr>
            </w:pPr>
            <w:r w:rsidRPr="006C29C7">
              <w:rPr>
                <w:color w:val="000000" w:themeColor="text1"/>
                <w:sz w:val="18"/>
                <w:szCs w:val="18"/>
              </w:rPr>
              <w:t>F2C_ReqValidQ502H</w:t>
            </w:r>
          </w:p>
        </w:tc>
        <w:tc>
          <w:tcPr>
            <w:tcW w:w="63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7F99B82" w14:textId="77777777" w:rsidR="00C85B7F" w:rsidRPr="006C29C7" w:rsidRDefault="00C85B7F" w:rsidP="00B33A03">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6C29C7">
              <w:rPr>
                <w:color w:val="000000" w:themeColor="text1"/>
                <w:sz w:val="18"/>
                <w:szCs w:val="18"/>
              </w:rPr>
              <w:t>1</w:t>
            </w:r>
          </w:p>
        </w:tc>
        <w:tc>
          <w:tcPr>
            <w:tcW w:w="9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DCF9587" w14:textId="77777777" w:rsidR="00C85B7F" w:rsidRPr="006C29C7" w:rsidRDefault="00C85B7F" w:rsidP="00B33A03">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6C29C7">
              <w:rPr>
                <w:color w:val="000000" w:themeColor="text1"/>
                <w:sz w:val="18"/>
                <w:szCs w:val="18"/>
              </w:rPr>
              <w:t>Input</w:t>
            </w:r>
          </w:p>
        </w:tc>
        <w:tc>
          <w:tcPr>
            <w:tcW w:w="53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FA84AF0" w14:textId="77777777" w:rsidR="00C85B7F" w:rsidRPr="006C29C7" w:rsidRDefault="00C85B7F" w:rsidP="00B33A03">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Pr>
                <w:sz w:val="18"/>
                <w:szCs w:val="18"/>
              </w:rPr>
              <w:t>The data entering the GPC_4T is a Req.</w:t>
            </w:r>
          </w:p>
        </w:tc>
      </w:tr>
      <w:tr w:rsidR="00C85B7F" w14:paraId="2F38D6B8" w14:textId="77777777" w:rsidTr="00B33A03">
        <w:trPr>
          <w:cnfStyle w:val="000000100000" w:firstRow="0" w:lastRow="0" w:firstColumn="0" w:lastColumn="0" w:oddVBand="0" w:evenVBand="0" w:oddHBand="1" w:evenHBand="0" w:firstRowFirstColumn="0" w:firstRowLastColumn="0" w:lastRowFirstColumn="0" w:lastRowLastColumn="0"/>
          <w:trHeight w:val="163"/>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996F099" w14:textId="77777777" w:rsidR="00C85B7F" w:rsidRPr="006C29C7" w:rsidRDefault="00C85B7F" w:rsidP="00B33A03">
            <w:pPr>
              <w:pStyle w:val="af"/>
              <w:rPr>
                <w:color w:val="000000" w:themeColor="text1"/>
                <w:sz w:val="18"/>
                <w:szCs w:val="18"/>
              </w:rPr>
            </w:pPr>
            <w:r w:rsidRPr="006C29C7">
              <w:rPr>
                <w:color w:val="000000" w:themeColor="text1"/>
                <w:sz w:val="18"/>
                <w:szCs w:val="18"/>
              </w:rPr>
              <w:t>F2C_ReqOpcodeQ502H</w:t>
            </w:r>
          </w:p>
        </w:tc>
        <w:tc>
          <w:tcPr>
            <w:tcW w:w="63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E98E1FE" w14:textId="77777777" w:rsidR="00C85B7F" w:rsidRPr="006C29C7" w:rsidRDefault="00C85B7F" w:rsidP="00B33A03">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6C29C7">
              <w:rPr>
                <w:color w:val="000000" w:themeColor="text1"/>
                <w:sz w:val="18"/>
                <w:szCs w:val="18"/>
              </w:rPr>
              <w:t>1</w:t>
            </w:r>
          </w:p>
        </w:tc>
        <w:tc>
          <w:tcPr>
            <w:tcW w:w="9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A22A0E4" w14:textId="77777777" w:rsidR="00C85B7F" w:rsidRPr="006C29C7" w:rsidRDefault="00C85B7F" w:rsidP="00B33A03">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6C29C7">
              <w:rPr>
                <w:color w:val="000000" w:themeColor="text1"/>
                <w:sz w:val="18"/>
                <w:szCs w:val="18"/>
              </w:rPr>
              <w:t>Input</w:t>
            </w:r>
          </w:p>
        </w:tc>
        <w:tc>
          <w:tcPr>
            <w:tcW w:w="53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D833FF0" w14:textId="77777777" w:rsidR="00C85B7F" w:rsidRPr="006C29C7" w:rsidRDefault="00C85B7F" w:rsidP="00B33A03">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Pr>
                <w:sz w:val="18"/>
                <w:szCs w:val="18"/>
              </w:rPr>
              <w:t>Opcode of the Req that is passed from the Fabric: RD or WR.</w:t>
            </w:r>
          </w:p>
        </w:tc>
      </w:tr>
      <w:tr w:rsidR="00C85B7F" w14:paraId="5B0673E7" w14:textId="77777777" w:rsidTr="00B33A03">
        <w:trPr>
          <w:trHeight w:val="163"/>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292267D" w14:textId="77777777" w:rsidR="00C85B7F" w:rsidRPr="006C29C7" w:rsidRDefault="00C85B7F" w:rsidP="00B33A03">
            <w:pPr>
              <w:pStyle w:val="af"/>
              <w:rPr>
                <w:color w:val="000000" w:themeColor="text1"/>
                <w:sz w:val="18"/>
                <w:szCs w:val="18"/>
              </w:rPr>
            </w:pPr>
            <w:r w:rsidRPr="006C29C7">
              <w:rPr>
                <w:color w:val="000000" w:themeColor="text1"/>
                <w:sz w:val="18"/>
                <w:szCs w:val="18"/>
              </w:rPr>
              <w:t>F2C_ReqAddressQ502H</w:t>
            </w:r>
          </w:p>
        </w:tc>
        <w:tc>
          <w:tcPr>
            <w:tcW w:w="63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BDB547D" w14:textId="77777777" w:rsidR="00C85B7F" w:rsidRPr="006C29C7" w:rsidRDefault="00C85B7F" w:rsidP="00B33A03">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6C29C7">
              <w:rPr>
                <w:color w:val="000000" w:themeColor="text1"/>
                <w:sz w:val="18"/>
                <w:szCs w:val="18"/>
              </w:rPr>
              <w:t>32</w:t>
            </w:r>
          </w:p>
        </w:tc>
        <w:tc>
          <w:tcPr>
            <w:tcW w:w="9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8451967" w14:textId="77777777" w:rsidR="00C85B7F" w:rsidRPr="006C29C7" w:rsidRDefault="00C85B7F" w:rsidP="00B33A03">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6C29C7">
              <w:rPr>
                <w:color w:val="000000" w:themeColor="text1"/>
                <w:sz w:val="18"/>
                <w:szCs w:val="18"/>
              </w:rPr>
              <w:t>Input</w:t>
            </w:r>
          </w:p>
        </w:tc>
        <w:tc>
          <w:tcPr>
            <w:tcW w:w="53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DEC3DAA" w14:textId="77777777" w:rsidR="00C85B7F" w:rsidRPr="006C29C7" w:rsidRDefault="00C85B7F" w:rsidP="00B33A03">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624FEF">
              <w:rPr>
                <w:sz w:val="18"/>
                <w:szCs w:val="18"/>
              </w:rPr>
              <w:t>The address of the R</w:t>
            </w:r>
            <w:r>
              <w:rPr>
                <w:sz w:val="18"/>
                <w:szCs w:val="18"/>
              </w:rPr>
              <w:t>eq</w:t>
            </w:r>
            <w:r w:rsidRPr="00624FEF">
              <w:rPr>
                <w:sz w:val="18"/>
                <w:szCs w:val="18"/>
              </w:rPr>
              <w:t xml:space="preserve"> in the destination core. </w:t>
            </w:r>
          </w:p>
        </w:tc>
      </w:tr>
      <w:tr w:rsidR="00C85B7F" w14:paraId="20855981" w14:textId="77777777" w:rsidTr="00B33A03">
        <w:trPr>
          <w:cnfStyle w:val="000000100000" w:firstRow="0" w:lastRow="0" w:firstColumn="0" w:lastColumn="0" w:oddVBand="0" w:evenVBand="0" w:oddHBand="1" w:evenHBand="0" w:firstRowFirstColumn="0" w:firstRowLastColumn="0" w:lastRowFirstColumn="0" w:lastRowLastColumn="0"/>
          <w:trHeight w:val="163"/>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1995A42" w14:textId="77777777" w:rsidR="00C85B7F" w:rsidRPr="006C29C7" w:rsidRDefault="00C85B7F" w:rsidP="00B33A03">
            <w:pPr>
              <w:pStyle w:val="af"/>
              <w:rPr>
                <w:color w:val="000000" w:themeColor="text1"/>
                <w:sz w:val="18"/>
                <w:szCs w:val="18"/>
              </w:rPr>
            </w:pPr>
            <w:r w:rsidRPr="006C29C7">
              <w:rPr>
                <w:color w:val="000000" w:themeColor="text1"/>
                <w:sz w:val="18"/>
                <w:szCs w:val="18"/>
              </w:rPr>
              <w:t>F2C_ReqDataQ502H</w:t>
            </w:r>
          </w:p>
        </w:tc>
        <w:tc>
          <w:tcPr>
            <w:tcW w:w="63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3285AB0" w14:textId="77777777" w:rsidR="00C85B7F" w:rsidRPr="006C29C7" w:rsidRDefault="00C85B7F" w:rsidP="00B33A03">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6C29C7">
              <w:rPr>
                <w:color w:val="000000" w:themeColor="text1"/>
                <w:sz w:val="18"/>
                <w:szCs w:val="18"/>
              </w:rPr>
              <w:t>32</w:t>
            </w:r>
          </w:p>
        </w:tc>
        <w:tc>
          <w:tcPr>
            <w:tcW w:w="9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E2BDB12" w14:textId="77777777" w:rsidR="00C85B7F" w:rsidRPr="006C29C7" w:rsidRDefault="00C85B7F" w:rsidP="00B33A03">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6C29C7">
              <w:rPr>
                <w:color w:val="000000" w:themeColor="text1"/>
                <w:sz w:val="18"/>
                <w:szCs w:val="18"/>
              </w:rPr>
              <w:t>Input</w:t>
            </w:r>
          </w:p>
        </w:tc>
        <w:tc>
          <w:tcPr>
            <w:tcW w:w="53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37FFFCE" w14:textId="77777777" w:rsidR="00C85B7F" w:rsidRPr="006C29C7" w:rsidRDefault="00C85B7F" w:rsidP="00E00631">
            <w:pPr>
              <w:pStyle w:val="af"/>
              <w:keepNext/>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624FEF">
              <w:rPr>
                <w:sz w:val="18"/>
                <w:szCs w:val="18"/>
              </w:rPr>
              <w:t xml:space="preserve">Data to be </w:t>
            </w:r>
            <w:r>
              <w:rPr>
                <w:sz w:val="18"/>
                <w:szCs w:val="18"/>
              </w:rPr>
              <w:t>w</w:t>
            </w:r>
            <w:r w:rsidRPr="00624FEF">
              <w:rPr>
                <w:sz w:val="18"/>
                <w:szCs w:val="18"/>
              </w:rPr>
              <w:t>ritten in the destination core (when WR).</w:t>
            </w:r>
          </w:p>
        </w:tc>
      </w:tr>
      <w:tr w:rsidR="00A46892" w14:paraId="33F1BEC1" w14:textId="77777777" w:rsidTr="00B33A03">
        <w:trPr>
          <w:trHeight w:val="163"/>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72139F2" w14:textId="77777777" w:rsidR="00A46892" w:rsidRPr="00624FEF" w:rsidRDefault="00A46892" w:rsidP="00B33A03">
            <w:pPr>
              <w:pStyle w:val="af"/>
              <w:rPr>
                <w:color w:val="000000" w:themeColor="text1"/>
                <w:sz w:val="18"/>
                <w:szCs w:val="18"/>
              </w:rPr>
            </w:pPr>
            <w:r w:rsidRPr="00624FEF">
              <w:rPr>
                <w:color w:val="000000" w:themeColor="text1"/>
                <w:sz w:val="18"/>
                <w:szCs w:val="18"/>
              </w:rPr>
              <w:t>F2C_RspValidQ500H</w:t>
            </w:r>
          </w:p>
        </w:tc>
        <w:tc>
          <w:tcPr>
            <w:tcW w:w="63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0B8F107" w14:textId="77777777" w:rsidR="00A46892" w:rsidRPr="00624FEF" w:rsidRDefault="00A46892" w:rsidP="00B33A03">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624FEF">
              <w:rPr>
                <w:color w:val="000000" w:themeColor="text1"/>
                <w:sz w:val="18"/>
                <w:szCs w:val="18"/>
              </w:rPr>
              <w:t>1</w:t>
            </w:r>
          </w:p>
        </w:tc>
        <w:tc>
          <w:tcPr>
            <w:tcW w:w="9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2035389" w14:textId="77777777" w:rsidR="00A46892" w:rsidRPr="00624FEF" w:rsidRDefault="00A46892" w:rsidP="00B33A03">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624FEF">
              <w:rPr>
                <w:color w:val="000000" w:themeColor="text1"/>
                <w:sz w:val="18"/>
                <w:szCs w:val="18"/>
              </w:rPr>
              <w:t>output</w:t>
            </w:r>
          </w:p>
        </w:tc>
        <w:tc>
          <w:tcPr>
            <w:tcW w:w="53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4A89F3C" w14:textId="77777777" w:rsidR="00A46892" w:rsidRPr="003E7CFF" w:rsidRDefault="00A46892" w:rsidP="00B33A03">
            <w:pPr>
              <w:pStyle w:val="af"/>
              <w:cnfStyle w:val="000000000000" w:firstRow="0" w:lastRow="0" w:firstColumn="0" w:lastColumn="0" w:oddVBand="0" w:evenVBand="0" w:oddHBand="0" w:evenHBand="0" w:firstRowFirstColumn="0" w:firstRowLastColumn="0" w:lastRowFirstColumn="0" w:lastRowLastColumn="0"/>
              <w:rPr>
                <w:rFonts w:ascii="Calibri" w:hAnsi="Calibri" w:cs="Calibri"/>
                <w:b/>
                <w:bCs/>
                <w:color w:val="FF0000"/>
                <w:sz w:val="18"/>
                <w:szCs w:val="18"/>
              </w:rPr>
            </w:pPr>
            <w:r>
              <w:rPr>
                <w:sz w:val="18"/>
                <w:szCs w:val="18"/>
              </w:rPr>
              <w:t>The data leaving to the Fabric is a Rsp.</w:t>
            </w:r>
          </w:p>
        </w:tc>
      </w:tr>
      <w:tr w:rsidR="00A46892" w14:paraId="2FEBCAD0" w14:textId="77777777" w:rsidTr="00B33A03">
        <w:trPr>
          <w:cnfStyle w:val="000000100000" w:firstRow="0" w:lastRow="0" w:firstColumn="0" w:lastColumn="0" w:oddVBand="0" w:evenVBand="0" w:oddHBand="1" w:evenHBand="0" w:firstRowFirstColumn="0" w:firstRowLastColumn="0" w:lastRowFirstColumn="0" w:lastRowLastColumn="0"/>
          <w:trHeight w:val="163"/>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C2FB28D" w14:textId="77777777" w:rsidR="00A46892" w:rsidRPr="00624FEF" w:rsidRDefault="00A46892" w:rsidP="00B33A03">
            <w:pPr>
              <w:pStyle w:val="af"/>
              <w:rPr>
                <w:color w:val="000000" w:themeColor="text1"/>
                <w:sz w:val="18"/>
                <w:szCs w:val="18"/>
              </w:rPr>
            </w:pPr>
            <w:r w:rsidRPr="00624FEF">
              <w:rPr>
                <w:color w:val="000000" w:themeColor="text1"/>
                <w:sz w:val="18"/>
                <w:szCs w:val="18"/>
              </w:rPr>
              <w:t>F2C_RspOpcodeQ500H</w:t>
            </w:r>
          </w:p>
        </w:tc>
        <w:tc>
          <w:tcPr>
            <w:tcW w:w="63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CE1AD28" w14:textId="77777777" w:rsidR="00A46892" w:rsidRPr="00624FEF" w:rsidRDefault="00A46892" w:rsidP="00B33A03">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624FEF">
              <w:rPr>
                <w:color w:val="000000" w:themeColor="text1"/>
                <w:sz w:val="18"/>
                <w:szCs w:val="18"/>
              </w:rPr>
              <w:t>1</w:t>
            </w:r>
          </w:p>
        </w:tc>
        <w:tc>
          <w:tcPr>
            <w:tcW w:w="9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8BC9A84" w14:textId="77777777" w:rsidR="00A46892" w:rsidRPr="00624FEF" w:rsidRDefault="00A46892" w:rsidP="00B33A03">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624FEF">
              <w:rPr>
                <w:color w:val="000000" w:themeColor="text1"/>
                <w:sz w:val="18"/>
                <w:szCs w:val="18"/>
              </w:rPr>
              <w:t>output</w:t>
            </w:r>
          </w:p>
        </w:tc>
        <w:tc>
          <w:tcPr>
            <w:tcW w:w="53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680A2A1" w14:textId="77777777" w:rsidR="00A46892" w:rsidRPr="003E7CFF" w:rsidRDefault="00A46892" w:rsidP="00B33A03">
            <w:pPr>
              <w:pStyle w:val="af"/>
              <w:cnfStyle w:val="000000100000" w:firstRow="0" w:lastRow="0" w:firstColumn="0" w:lastColumn="0" w:oddVBand="0" w:evenVBand="0" w:oddHBand="1" w:evenHBand="0" w:firstRowFirstColumn="0" w:firstRowLastColumn="0" w:lastRowFirstColumn="0" w:lastRowLastColumn="0"/>
              <w:rPr>
                <w:rFonts w:ascii="Calibri" w:hAnsi="Calibri" w:cs="Calibri"/>
                <w:b/>
                <w:bCs/>
                <w:color w:val="FF0000"/>
                <w:sz w:val="18"/>
                <w:szCs w:val="18"/>
              </w:rPr>
            </w:pPr>
            <w:r>
              <w:rPr>
                <w:sz w:val="18"/>
                <w:szCs w:val="18"/>
              </w:rPr>
              <w:t>Opcode of the Rsp that is passed to the Fabric: RD or WR.</w:t>
            </w:r>
          </w:p>
        </w:tc>
      </w:tr>
      <w:tr w:rsidR="00A46892" w14:paraId="24FCE586" w14:textId="77777777" w:rsidTr="00B33A03">
        <w:trPr>
          <w:trHeight w:val="163"/>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3D05C9E" w14:textId="77777777" w:rsidR="00A46892" w:rsidRPr="00624FEF" w:rsidRDefault="00A46892" w:rsidP="00B33A03">
            <w:pPr>
              <w:pStyle w:val="af"/>
              <w:rPr>
                <w:color w:val="000000" w:themeColor="text1"/>
                <w:sz w:val="18"/>
                <w:szCs w:val="18"/>
              </w:rPr>
            </w:pPr>
            <w:r w:rsidRPr="00624FEF">
              <w:rPr>
                <w:color w:val="000000" w:themeColor="text1"/>
                <w:sz w:val="18"/>
                <w:szCs w:val="18"/>
              </w:rPr>
              <w:t>F2C_RspAddressQ500H</w:t>
            </w:r>
          </w:p>
        </w:tc>
        <w:tc>
          <w:tcPr>
            <w:tcW w:w="63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B7DBEB6" w14:textId="77777777" w:rsidR="00A46892" w:rsidRPr="00624FEF" w:rsidRDefault="00A46892" w:rsidP="00B33A03">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624FEF">
              <w:rPr>
                <w:color w:val="000000" w:themeColor="text1"/>
                <w:sz w:val="18"/>
                <w:szCs w:val="18"/>
              </w:rPr>
              <w:t>32</w:t>
            </w:r>
          </w:p>
        </w:tc>
        <w:tc>
          <w:tcPr>
            <w:tcW w:w="9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20A377D" w14:textId="77777777" w:rsidR="00A46892" w:rsidRPr="00624FEF" w:rsidRDefault="00A46892" w:rsidP="00B33A03">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624FEF">
              <w:rPr>
                <w:color w:val="000000" w:themeColor="text1"/>
                <w:sz w:val="18"/>
                <w:szCs w:val="18"/>
              </w:rPr>
              <w:t>output</w:t>
            </w:r>
          </w:p>
        </w:tc>
        <w:tc>
          <w:tcPr>
            <w:tcW w:w="53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CFF9B7C" w14:textId="77777777" w:rsidR="00A46892" w:rsidRPr="00624FEF" w:rsidRDefault="00A46892" w:rsidP="00B33A03">
            <w:pPr>
              <w:pStyle w:val="af"/>
              <w:cnfStyle w:val="000000000000" w:firstRow="0" w:lastRow="0" w:firstColumn="0" w:lastColumn="0" w:oddVBand="0" w:evenVBand="0" w:oddHBand="0" w:evenHBand="0" w:firstRowFirstColumn="0" w:firstRowLastColumn="0" w:lastRowFirstColumn="0" w:lastRowLastColumn="0"/>
              <w:rPr>
                <w:sz w:val="18"/>
                <w:szCs w:val="18"/>
              </w:rPr>
            </w:pPr>
            <w:r w:rsidRPr="00624FEF">
              <w:rPr>
                <w:sz w:val="18"/>
                <w:szCs w:val="18"/>
              </w:rPr>
              <w:t>The address of the R</w:t>
            </w:r>
            <w:r>
              <w:rPr>
                <w:sz w:val="18"/>
                <w:szCs w:val="18"/>
              </w:rPr>
              <w:t>sp</w:t>
            </w:r>
            <w:r w:rsidRPr="00624FEF">
              <w:rPr>
                <w:sz w:val="18"/>
                <w:szCs w:val="18"/>
              </w:rPr>
              <w:t xml:space="preserve"> in the destination core. </w:t>
            </w:r>
          </w:p>
        </w:tc>
      </w:tr>
      <w:tr w:rsidR="00A46892" w14:paraId="0567959D" w14:textId="77777777" w:rsidTr="00B33A03">
        <w:trPr>
          <w:cnfStyle w:val="000000100000" w:firstRow="0" w:lastRow="0" w:firstColumn="0" w:lastColumn="0" w:oddVBand="0" w:evenVBand="0" w:oddHBand="1" w:evenHBand="0" w:firstRowFirstColumn="0" w:firstRowLastColumn="0" w:lastRowFirstColumn="0" w:lastRowLastColumn="0"/>
          <w:trHeight w:val="163"/>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4FE1ABA" w14:textId="77777777" w:rsidR="00A46892" w:rsidRPr="00624FEF" w:rsidRDefault="00A46892" w:rsidP="00B33A03">
            <w:pPr>
              <w:pStyle w:val="af"/>
              <w:rPr>
                <w:color w:val="000000" w:themeColor="text1"/>
                <w:sz w:val="18"/>
                <w:szCs w:val="18"/>
              </w:rPr>
            </w:pPr>
            <w:r w:rsidRPr="00624FEF">
              <w:rPr>
                <w:color w:val="000000" w:themeColor="text1"/>
                <w:sz w:val="18"/>
                <w:szCs w:val="18"/>
              </w:rPr>
              <w:t>F2C_RspDataQ500H</w:t>
            </w:r>
          </w:p>
        </w:tc>
        <w:tc>
          <w:tcPr>
            <w:tcW w:w="63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3540B43" w14:textId="77777777" w:rsidR="00A46892" w:rsidRPr="00624FEF" w:rsidRDefault="00A46892" w:rsidP="00B33A03">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624FEF">
              <w:rPr>
                <w:color w:val="000000" w:themeColor="text1"/>
                <w:sz w:val="18"/>
                <w:szCs w:val="18"/>
              </w:rPr>
              <w:t>32</w:t>
            </w:r>
          </w:p>
        </w:tc>
        <w:tc>
          <w:tcPr>
            <w:tcW w:w="9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A41044B" w14:textId="77777777" w:rsidR="00A46892" w:rsidRPr="00624FEF" w:rsidRDefault="00A46892" w:rsidP="00B33A03">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624FEF">
              <w:rPr>
                <w:color w:val="000000" w:themeColor="text1"/>
                <w:sz w:val="18"/>
                <w:szCs w:val="18"/>
              </w:rPr>
              <w:t>output</w:t>
            </w:r>
          </w:p>
        </w:tc>
        <w:tc>
          <w:tcPr>
            <w:tcW w:w="53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B4EB44C" w14:textId="77777777" w:rsidR="00A46892" w:rsidRPr="00624FEF" w:rsidRDefault="00A46892" w:rsidP="00B33A03">
            <w:pPr>
              <w:pStyle w:val="af"/>
              <w:cnfStyle w:val="000000100000" w:firstRow="0" w:lastRow="0" w:firstColumn="0" w:lastColumn="0" w:oddVBand="0" w:evenVBand="0" w:oddHBand="1" w:evenHBand="0" w:firstRowFirstColumn="0" w:firstRowLastColumn="0" w:lastRowFirstColumn="0" w:lastRowLastColumn="0"/>
              <w:rPr>
                <w:sz w:val="18"/>
                <w:szCs w:val="18"/>
              </w:rPr>
            </w:pPr>
            <w:r w:rsidRPr="00624FEF">
              <w:rPr>
                <w:sz w:val="18"/>
                <w:szCs w:val="18"/>
              </w:rPr>
              <w:t xml:space="preserve">Data to be </w:t>
            </w:r>
            <w:r>
              <w:rPr>
                <w:sz w:val="18"/>
                <w:szCs w:val="18"/>
              </w:rPr>
              <w:t>w</w:t>
            </w:r>
            <w:r w:rsidRPr="00624FEF">
              <w:rPr>
                <w:sz w:val="18"/>
                <w:szCs w:val="18"/>
              </w:rPr>
              <w:t>ritten in the destination core (when WR).</w:t>
            </w:r>
          </w:p>
        </w:tc>
      </w:tr>
      <w:tr w:rsidR="00A46892" w14:paraId="3ABBDC71" w14:textId="77777777" w:rsidTr="00B33A03">
        <w:trPr>
          <w:trHeight w:val="163"/>
        </w:trPr>
        <w:tc>
          <w:tcPr>
            <w:cnfStyle w:val="001000000000" w:firstRow="0" w:lastRow="0" w:firstColumn="1" w:lastColumn="0" w:oddVBand="0" w:evenVBand="0" w:oddHBand="0" w:evenHBand="0" w:firstRowFirstColumn="0" w:firstRowLastColumn="0" w:lastRowFirstColumn="0" w:lastRowLastColumn="0"/>
            <w:tcW w:w="9075" w:type="dxa"/>
            <w:gridSpan w:val="4"/>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1E35EE1" w14:textId="5FD052BF" w:rsidR="00A46892" w:rsidRPr="003E7CFF" w:rsidRDefault="00C85B7F" w:rsidP="00B33A03">
            <w:pPr>
              <w:pStyle w:val="af"/>
              <w:rPr>
                <w:sz w:val="18"/>
                <w:szCs w:val="18"/>
              </w:rPr>
            </w:pPr>
            <w:r>
              <w:rPr>
                <w:sz w:val="18"/>
                <w:szCs w:val="18"/>
              </w:rPr>
              <w:t xml:space="preserve">Core </w:t>
            </w:r>
            <w:r w:rsidR="0045641C">
              <w:rPr>
                <w:sz w:val="18"/>
                <w:szCs w:val="18"/>
              </w:rPr>
              <w:t>t</w:t>
            </w:r>
            <w:r>
              <w:rPr>
                <w:sz w:val="18"/>
                <w:szCs w:val="18"/>
              </w:rPr>
              <w:t>o Fabric</w:t>
            </w:r>
          </w:p>
        </w:tc>
      </w:tr>
      <w:tr w:rsidR="00A46892" w14:paraId="1DB7065C" w14:textId="77777777" w:rsidTr="00B33A03">
        <w:trPr>
          <w:cnfStyle w:val="000000100000" w:firstRow="0" w:lastRow="0" w:firstColumn="0" w:lastColumn="0" w:oddVBand="0" w:evenVBand="0" w:oddHBand="1" w:evenHBand="0" w:firstRowFirstColumn="0" w:firstRowLastColumn="0" w:lastRowFirstColumn="0" w:lastRowLastColumn="0"/>
          <w:trHeight w:val="163"/>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404BAE2" w14:textId="77777777" w:rsidR="00A46892" w:rsidRPr="00A06730" w:rsidRDefault="00A46892" w:rsidP="00B33A03">
            <w:pPr>
              <w:pStyle w:val="af"/>
              <w:rPr>
                <w:color w:val="000000" w:themeColor="text1"/>
                <w:sz w:val="18"/>
                <w:szCs w:val="18"/>
              </w:rPr>
            </w:pPr>
            <w:r w:rsidRPr="00A06730">
              <w:rPr>
                <w:color w:val="000000" w:themeColor="text1"/>
                <w:sz w:val="18"/>
                <w:szCs w:val="18"/>
              </w:rPr>
              <w:t>C2F_RspValidQ502H</w:t>
            </w:r>
          </w:p>
        </w:tc>
        <w:tc>
          <w:tcPr>
            <w:tcW w:w="63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4825627" w14:textId="77777777" w:rsidR="00A46892" w:rsidRPr="003E7CFF" w:rsidRDefault="00A46892" w:rsidP="00B33A03">
            <w:pPr>
              <w:pStyle w:val="af"/>
              <w:cnfStyle w:val="000000100000" w:firstRow="0" w:lastRow="0" w:firstColumn="0" w:lastColumn="0" w:oddVBand="0" w:evenVBand="0" w:oddHBand="1" w:evenHBand="0" w:firstRowFirstColumn="0" w:firstRowLastColumn="0" w:lastRowFirstColumn="0" w:lastRowLastColumn="0"/>
              <w:rPr>
                <w:sz w:val="18"/>
                <w:szCs w:val="18"/>
              </w:rPr>
            </w:pPr>
            <w:r w:rsidRPr="003E7CFF">
              <w:rPr>
                <w:sz w:val="18"/>
                <w:szCs w:val="18"/>
              </w:rPr>
              <w:t>1</w:t>
            </w:r>
          </w:p>
        </w:tc>
        <w:tc>
          <w:tcPr>
            <w:tcW w:w="9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72FFF25" w14:textId="77777777" w:rsidR="00A46892" w:rsidRPr="003E7CFF" w:rsidRDefault="00A46892" w:rsidP="00B33A03">
            <w:pPr>
              <w:pStyle w:val="af"/>
              <w:cnfStyle w:val="000000100000" w:firstRow="0" w:lastRow="0" w:firstColumn="0" w:lastColumn="0" w:oddVBand="0" w:evenVBand="0" w:oddHBand="1" w:evenHBand="0" w:firstRowFirstColumn="0" w:firstRowLastColumn="0" w:lastRowFirstColumn="0" w:lastRowLastColumn="0"/>
              <w:rPr>
                <w:sz w:val="18"/>
                <w:szCs w:val="18"/>
              </w:rPr>
            </w:pPr>
            <w:r w:rsidRPr="003E7CFF">
              <w:rPr>
                <w:sz w:val="18"/>
                <w:szCs w:val="18"/>
              </w:rPr>
              <w:t>input</w:t>
            </w:r>
          </w:p>
        </w:tc>
        <w:tc>
          <w:tcPr>
            <w:tcW w:w="53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75BF446" w14:textId="77777777" w:rsidR="00A46892" w:rsidRPr="003E7CFF" w:rsidRDefault="00A46892" w:rsidP="00B33A03">
            <w:pPr>
              <w:pStyle w:val="af"/>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data entering from the Fabric is a Rsp.</w:t>
            </w:r>
          </w:p>
        </w:tc>
      </w:tr>
      <w:tr w:rsidR="00A46892" w14:paraId="6FEEC567" w14:textId="77777777" w:rsidTr="00B33A03">
        <w:trPr>
          <w:trHeight w:val="163"/>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17BC4AD" w14:textId="77777777" w:rsidR="00A46892" w:rsidRPr="006C29C7" w:rsidRDefault="00A46892" w:rsidP="00B33A03">
            <w:pPr>
              <w:pStyle w:val="af"/>
              <w:rPr>
                <w:color w:val="000000" w:themeColor="text1"/>
                <w:sz w:val="18"/>
                <w:szCs w:val="18"/>
              </w:rPr>
            </w:pPr>
            <w:r w:rsidRPr="006C29C7">
              <w:rPr>
                <w:color w:val="000000" w:themeColor="text1"/>
                <w:sz w:val="18"/>
                <w:szCs w:val="18"/>
              </w:rPr>
              <w:t>C2F_RspOpcodeQ502H</w:t>
            </w:r>
          </w:p>
        </w:tc>
        <w:tc>
          <w:tcPr>
            <w:tcW w:w="63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434DEBD" w14:textId="77777777" w:rsidR="00A46892" w:rsidRPr="006C29C7" w:rsidRDefault="00A46892" w:rsidP="00B33A03">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6C29C7">
              <w:rPr>
                <w:color w:val="000000" w:themeColor="text1"/>
                <w:sz w:val="18"/>
                <w:szCs w:val="18"/>
              </w:rPr>
              <w:t>1</w:t>
            </w:r>
          </w:p>
        </w:tc>
        <w:tc>
          <w:tcPr>
            <w:tcW w:w="9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B51D3DA" w14:textId="77777777" w:rsidR="00A46892" w:rsidRPr="006C29C7" w:rsidRDefault="00A46892" w:rsidP="00B33A03">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6C29C7">
              <w:rPr>
                <w:color w:val="000000" w:themeColor="text1"/>
                <w:sz w:val="18"/>
                <w:szCs w:val="18"/>
              </w:rPr>
              <w:t>Input</w:t>
            </w:r>
          </w:p>
        </w:tc>
        <w:tc>
          <w:tcPr>
            <w:tcW w:w="53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D3907D8" w14:textId="77777777" w:rsidR="00A46892" w:rsidRPr="006C29C7" w:rsidRDefault="00A46892" w:rsidP="00B33A03">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Pr>
                <w:sz w:val="18"/>
                <w:szCs w:val="18"/>
              </w:rPr>
              <w:t>Opcode of the entering Rsp that is entering from the Fabric: RD or WR.</w:t>
            </w:r>
          </w:p>
        </w:tc>
      </w:tr>
      <w:tr w:rsidR="00A46892" w14:paraId="154EBAEE" w14:textId="77777777" w:rsidTr="00B33A03">
        <w:trPr>
          <w:cnfStyle w:val="000000100000" w:firstRow="0" w:lastRow="0" w:firstColumn="0" w:lastColumn="0" w:oddVBand="0" w:evenVBand="0" w:oddHBand="1" w:evenHBand="0" w:firstRowFirstColumn="0" w:firstRowLastColumn="0" w:lastRowFirstColumn="0" w:lastRowLastColumn="0"/>
          <w:trHeight w:val="163"/>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617FBC0" w14:textId="77777777" w:rsidR="00A46892" w:rsidRPr="006C29C7" w:rsidRDefault="00A46892" w:rsidP="00B33A03">
            <w:pPr>
              <w:pStyle w:val="af"/>
              <w:rPr>
                <w:color w:val="000000" w:themeColor="text1"/>
                <w:sz w:val="18"/>
                <w:szCs w:val="18"/>
              </w:rPr>
            </w:pPr>
            <w:r w:rsidRPr="006C29C7">
              <w:rPr>
                <w:color w:val="000000" w:themeColor="text1"/>
                <w:sz w:val="18"/>
                <w:szCs w:val="18"/>
              </w:rPr>
              <w:t>C2F_RspThreadIDQ502H</w:t>
            </w:r>
          </w:p>
        </w:tc>
        <w:tc>
          <w:tcPr>
            <w:tcW w:w="63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121CDFD" w14:textId="77777777" w:rsidR="00A46892" w:rsidRPr="006C29C7" w:rsidRDefault="00A46892" w:rsidP="00B33A03">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6C29C7">
              <w:rPr>
                <w:color w:val="000000" w:themeColor="text1"/>
                <w:sz w:val="18"/>
                <w:szCs w:val="18"/>
              </w:rPr>
              <w:t xml:space="preserve">2 </w:t>
            </w:r>
          </w:p>
        </w:tc>
        <w:tc>
          <w:tcPr>
            <w:tcW w:w="9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8E84991" w14:textId="77777777" w:rsidR="00A46892" w:rsidRPr="006C29C7" w:rsidRDefault="00A46892" w:rsidP="00B33A03">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6C29C7">
              <w:rPr>
                <w:color w:val="000000" w:themeColor="text1"/>
                <w:sz w:val="18"/>
                <w:szCs w:val="18"/>
              </w:rPr>
              <w:t>Input</w:t>
            </w:r>
          </w:p>
        </w:tc>
        <w:tc>
          <w:tcPr>
            <w:tcW w:w="53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25AED4F" w14:textId="77777777" w:rsidR="00A46892" w:rsidRPr="006C29C7" w:rsidRDefault="00A46892" w:rsidP="00B33A03">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Pr>
                <w:sz w:val="18"/>
                <w:szCs w:val="18"/>
              </w:rPr>
              <w:t>The destination thread of the entering Rsp.</w:t>
            </w:r>
          </w:p>
        </w:tc>
      </w:tr>
      <w:tr w:rsidR="00A46892" w14:paraId="5334EB01" w14:textId="77777777" w:rsidTr="00B33A03">
        <w:trPr>
          <w:trHeight w:val="163"/>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865FE07" w14:textId="77777777" w:rsidR="00A46892" w:rsidRPr="006C29C7" w:rsidRDefault="00A46892" w:rsidP="00B33A03">
            <w:pPr>
              <w:pStyle w:val="af"/>
              <w:rPr>
                <w:color w:val="000000" w:themeColor="text1"/>
                <w:sz w:val="18"/>
                <w:szCs w:val="18"/>
              </w:rPr>
            </w:pPr>
            <w:r w:rsidRPr="006C29C7">
              <w:rPr>
                <w:color w:val="000000" w:themeColor="text1"/>
                <w:sz w:val="18"/>
                <w:szCs w:val="18"/>
              </w:rPr>
              <w:t>C2F_RspDataQ502H</w:t>
            </w:r>
          </w:p>
        </w:tc>
        <w:tc>
          <w:tcPr>
            <w:tcW w:w="63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BCF038C" w14:textId="77777777" w:rsidR="00A46892" w:rsidRPr="006C29C7" w:rsidRDefault="00A46892" w:rsidP="00B33A03">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6C29C7">
              <w:rPr>
                <w:color w:val="000000" w:themeColor="text1"/>
                <w:sz w:val="18"/>
                <w:szCs w:val="18"/>
              </w:rPr>
              <w:t xml:space="preserve">32 </w:t>
            </w:r>
          </w:p>
        </w:tc>
        <w:tc>
          <w:tcPr>
            <w:tcW w:w="9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FC7E3C1" w14:textId="77777777" w:rsidR="00A46892" w:rsidRPr="006C29C7" w:rsidRDefault="00A46892" w:rsidP="00B33A03">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6C29C7">
              <w:rPr>
                <w:color w:val="000000" w:themeColor="text1"/>
                <w:sz w:val="18"/>
                <w:szCs w:val="18"/>
              </w:rPr>
              <w:t>Input</w:t>
            </w:r>
          </w:p>
        </w:tc>
        <w:tc>
          <w:tcPr>
            <w:tcW w:w="53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2795169" w14:textId="77777777" w:rsidR="00A46892" w:rsidRPr="006C29C7" w:rsidRDefault="00A46892" w:rsidP="00B33A03">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Pr>
                <w:sz w:val="18"/>
                <w:szCs w:val="18"/>
              </w:rPr>
              <w:t xml:space="preserve">Data that was requested by the original Req. </w:t>
            </w:r>
          </w:p>
        </w:tc>
      </w:tr>
      <w:tr w:rsidR="006C1165" w14:paraId="5715263D" w14:textId="77777777" w:rsidTr="006C1165">
        <w:tblPrEx>
          <w:tblW w:w="9075" w:type="dxa"/>
          <w:tblLayout w:type="fixed"/>
          <w:tblPrExChange w:id="12" w:author="Ben David, Amichai" w:date="2021-12-16T21:51:00Z">
            <w:tblPrEx>
              <w:tblW w:w="9075" w:type="dxa"/>
              <w:tblLayout w:type="fixed"/>
            </w:tblPrEx>
          </w:tblPrExChange>
        </w:tblPrEx>
        <w:trPr>
          <w:cnfStyle w:val="000000100000" w:firstRow="0" w:lastRow="0" w:firstColumn="0" w:lastColumn="0" w:oddVBand="0" w:evenVBand="0" w:oddHBand="1" w:evenHBand="0" w:firstRowFirstColumn="0" w:firstRowLastColumn="0" w:lastRowFirstColumn="0" w:lastRowLastColumn="0"/>
          <w:trHeight w:val="78"/>
          <w:trPrChange w:id="13" w:author="Ben David, Amichai" w:date="2021-12-16T21:51:00Z">
            <w:trPr>
              <w:trHeight w:val="163"/>
            </w:trPr>
          </w:trPrChange>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Change w:id="14" w:author="Ben David, Amichai" w:date="2021-12-16T21:51:00Z">
              <w:tcPr>
                <w:tcW w:w="206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tcPrChange>
          </w:tcPr>
          <w:p w14:paraId="3028789B" w14:textId="29917393" w:rsidR="006C1165" w:rsidRPr="00C16C08" w:rsidRDefault="006C1165" w:rsidP="006C1165">
            <w:pPr>
              <w:pStyle w:val="af"/>
              <w:cnfStyle w:val="001000100000" w:firstRow="0" w:lastRow="0" w:firstColumn="1" w:lastColumn="0" w:oddVBand="0" w:evenVBand="0" w:oddHBand="1" w:evenHBand="0" w:firstRowFirstColumn="0" w:firstRowLastColumn="0" w:lastRowFirstColumn="0" w:lastRowLastColumn="0"/>
              <w:rPr>
                <w:color w:val="000000" w:themeColor="text1"/>
                <w:sz w:val="18"/>
                <w:szCs w:val="18"/>
                <w:highlight w:val="yellow"/>
              </w:rPr>
            </w:pPr>
            <w:r w:rsidRPr="00773F43">
              <w:rPr>
                <w:color w:val="000000" w:themeColor="text1"/>
                <w:sz w:val="18"/>
                <w:szCs w:val="18"/>
              </w:rPr>
              <w:t>C2F_Stall</w:t>
            </w:r>
          </w:p>
        </w:tc>
        <w:tc>
          <w:tcPr>
            <w:tcW w:w="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Change w:id="15" w:author="Ben David, Amichai" w:date="2021-12-16T21:51:00Z">
              <w:tcPr>
                <w:tcW w:w="63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tcPrChange>
          </w:tcPr>
          <w:p w14:paraId="1BA793B9" w14:textId="73316780" w:rsidR="006C1165" w:rsidRPr="00C16C08" w:rsidRDefault="006C1165" w:rsidP="006C1165">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highlight w:val="yellow"/>
              </w:rPr>
            </w:pPr>
            <w:r w:rsidRPr="00773F43">
              <w:rPr>
                <w:color w:val="000000" w:themeColor="text1"/>
                <w:sz w:val="18"/>
                <w:szCs w:val="18"/>
              </w:rPr>
              <w:t>1</w:t>
            </w:r>
          </w:p>
        </w:tc>
        <w:tc>
          <w:tcPr>
            <w:tcW w:w="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Change w:id="16" w:author="Ben David, Amichai" w:date="2021-12-16T21:51:00Z">
              <w:tcPr>
                <w:tcW w:w="9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tcPrChange>
          </w:tcPr>
          <w:p w14:paraId="06DAE9A4" w14:textId="7C906D74" w:rsidR="006C1165" w:rsidRPr="00C16C08" w:rsidRDefault="006C1165" w:rsidP="006C1165">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highlight w:val="yellow"/>
              </w:rPr>
            </w:pPr>
            <w:r w:rsidRPr="00773F43">
              <w:rPr>
                <w:color w:val="000000" w:themeColor="text1"/>
                <w:sz w:val="18"/>
                <w:szCs w:val="18"/>
              </w:rPr>
              <w:t>Input</w:t>
            </w:r>
          </w:p>
        </w:tc>
        <w:tc>
          <w:tcPr>
            <w:tcW w:w="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Change w:id="17" w:author="Ben David, Amichai" w:date="2021-12-16T21:51:00Z">
              <w:tcPr>
                <w:tcW w:w="53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tcPrChange>
          </w:tcPr>
          <w:p w14:paraId="1741EC5B" w14:textId="36CAE518" w:rsidR="006C1165" w:rsidRPr="00C16C08" w:rsidRDefault="006C1165" w:rsidP="006C1165">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highlight w:val="yellow"/>
              </w:rPr>
            </w:pPr>
            <w:r>
              <w:rPr>
                <w:rFonts w:hint="cs"/>
                <w:sz w:val="18"/>
                <w:szCs w:val="18"/>
              </w:rPr>
              <w:t>W</w:t>
            </w:r>
            <w:r>
              <w:rPr>
                <w:sz w:val="18"/>
                <w:szCs w:val="18"/>
              </w:rPr>
              <w:t>hen ‘1’, Core does not send out Reqs</w:t>
            </w:r>
          </w:p>
        </w:tc>
      </w:tr>
      <w:tr w:rsidR="00C85B7F" w14:paraId="31275D2B" w14:textId="77777777" w:rsidTr="00B33A03">
        <w:trPr>
          <w:trHeight w:val="163"/>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86C01C2" w14:textId="77777777" w:rsidR="00C85B7F" w:rsidRPr="009F1C83" w:rsidRDefault="00C85B7F" w:rsidP="00B33A03">
            <w:pPr>
              <w:pStyle w:val="af"/>
              <w:rPr>
                <w:sz w:val="18"/>
                <w:szCs w:val="18"/>
              </w:rPr>
            </w:pPr>
            <w:r w:rsidRPr="009F1C83">
              <w:rPr>
                <w:sz w:val="18"/>
                <w:szCs w:val="18"/>
              </w:rPr>
              <w:t>C2F_ReqValidQ500H</w:t>
            </w:r>
          </w:p>
        </w:tc>
        <w:tc>
          <w:tcPr>
            <w:tcW w:w="63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28C5933" w14:textId="77777777" w:rsidR="00C85B7F" w:rsidRPr="003E7CFF" w:rsidRDefault="00C85B7F" w:rsidP="00B33A03">
            <w:pPr>
              <w:pStyle w:val="af"/>
              <w:cnfStyle w:val="000000000000" w:firstRow="0" w:lastRow="0" w:firstColumn="0" w:lastColumn="0" w:oddVBand="0" w:evenVBand="0" w:oddHBand="0" w:evenHBand="0" w:firstRowFirstColumn="0" w:firstRowLastColumn="0" w:lastRowFirstColumn="0" w:lastRowLastColumn="0"/>
              <w:rPr>
                <w:sz w:val="18"/>
                <w:szCs w:val="18"/>
              </w:rPr>
            </w:pPr>
            <w:r w:rsidRPr="003E7CFF">
              <w:rPr>
                <w:sz w:val="18"/>
                <w:szCs w:val="18"/>
              </w:rPr>
              <w:t>1</w:t>
            </w:r>
          </w:p>
        </w:tc>
        <w:tc>
          <w:tcPr>
            <w:tcW w:w="9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D46DEAF" w14:textId="77777777" w:rsidR="00C85B7F" w:rsidRPr="003E7CFF" w:rsidRDefault="00C85B7F" w:rsidP="00B33A03">
            <w:pPr>
              <w:pStyle w:val="af"/>
              <w:cnfStyle w:val="000000000000" w:firstRow="0" w:lastRow="0" w:firstColumn="0" w:lastColumn="0" w:oddVBand="0" w:evenVBand="0" w:oddHBand="0" w:evenHBand="0" w:firstRowFirstColumn="0" w:firstRowLastColumn="0" w:lastRowFirstColumn="0" w:lastRowLastColumn="0"/>
              <w:rPr>
                <w:sz w:val="18"/>
                <w:szCs w:val="18"/>
              </w:rPr>
            </w:pPr>
            <w:r w:rsidRPr="003E7CFF">
              <w:rPr>
                <w:sz w:val="18"/>
                <w:szCs w:val="18"/>
              </w:rPr>
              <w:t>output</w:t>
            </w:r>
          </w:p>
        </w:tc>
        <w:tc>
          <w:tcPr>
            <w:tcW w:w="53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2D99B4B" w14:textId="77777777" w:rsidR="00C85B7F" w:rsidRPr="00AE7F08" w:rsidRDefault="00C85B7F" w:rsidP="00B33A03">
            <w:pPr>
              <w:pStyle w:val="af"/>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data leaving to the Fabric is a Req.</w:t>
            </w:r>
          </w:p>
        </w:tc>
      </w:tr>
      <w:tr w:rsidR="00C85B7F" w14:paraId="1F388582" w14:textId="77777777" w:rsidTr="00B33A03">
        <w:trPr>
          <w:cnfStyle w:val="000000100000" w:firstRow="0" w:lastRow="0" w:firstColumn="0" w:lastColumn="0" w:oddVBand="0" w:evenVBand="0" w:oddHBand="1" w:evenHBand="0" w:firstRowFirstColumn="0" w:firstRowLastColumn="0" w:lastRowFirstColumn="0" w:lastRowLastColumn="0"/>
          <w:trHeight w:val="163"/>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E2E1B0E" w14:textId="77777777" w:rsidR="00C85B7F" w:rsidRPr="009F1C83" w:rsidRDefault="00C85B7F" w:rsidP="00B33A03">
            <w:pPr>
              <w:pStyle w:val="af"/>
              <w:rPr>
                <w:sz w:val="18"/>
                <w:szCs w:val="18"/>
              </w:rPr>
            </w:pPr>
            <w:r w:rsidRPr="009F1C83">
              <w:rPr>
                <w:sz w:val="18"/>
                <w:szCs w:val="18"/>
              </w:rPr>
              <w:t>C2F_ReqOpcodeQ500H</w:t>
            </w:r>
          </w:p>
        </w:tc>
        <w:tc>
          <w:tcPr>
            <w:tcW w:w="63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9D0B928" w14:textId="77777777" w:rsidR="00C85B7F" w:rsidRPr="003E7CFF" w:rsidRDefault="00C85B7F" w:rsidP="00B33A03">
            <w:pPr>
              <w:pStyle w:val="af"/>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w:t>
            </w:r>
          </w:p>
        </w:tc>
        <w:tc>
          <w:tcPr>
            <w:tcW w:w="9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75C21E7" w14:textId="77777777" w:rsidR="00C85B7F" w:rsidRPr="003E7CFF" w:rsidRDefault="00C85B7F" w:rsidP="00B33A03">
            <w:pPr>
              <w:pStyle w:val="af"/>
              <w:cnfStyle w:val="000000100000" w:firstRow="0" w:lastRow="0" w:firstColumn="0" w:lastColumn="0" w:oddVBand="0" w:evenVBand="0" w:oddHBand="1" w:evenHBand="0" w:firstRowFirstColumn="0" w:firstRowLastColumn="0" w:lastRowFirstColumn="0" w:lastRowLastColumn="0"/>
              <w:rPr>
                <w:sz w:val="18"/>
                <w:szCs w:val="18"/>
              </w:rPr>
            </w:pPr>
            <w:r w:rsidRPr="003E7CFF">
              <w:rPr>
                <w:sz w:val="18"/>
                <w:szCs w:val="18"/>
              </w:rPr>
              <w:t>output</w:t>
            </w:r>
          </w:p>
        </w:tc>
        <w:tc>
          <w:tcPr>
            <w:tcW w:w="53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48D63BF" w14:textId="77777777" w:rsidR="00C85B7F" w:rsidRPr="003E7CFF" w:rsidRDefault="00C85B7F" w:rsidP="00B33A03">
            <w:pPr>
              <w:pStyle w:val="af"/>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Opcode of the Req that is passed to the Fabric: RD or WR.</w:t>
            </w:r>
          </w:p>
        </w:tc>
      </w:tr>
      <w:tr w:rsidR="00C85B7F" w14:paraId="09E4AC22" w14:textId="77777777" w:rsidTr="00B33A03">
        <w:trPr>
          <w:trHeight w:val="163"/>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6668E03" w14:textId="77777777" w:rsidR="00C85B7F" w:rsidRPr="00624FEF" w:rsidRDefault="00C85B7F" w:rsidP="00B33A03">
            <w:pPr>
              <w:pStyle w:val="af"/>
              <w:rPr>
                <w:color w:val="000000" w:themeColor="text1"/>
                <w:sz w:val="18"/>
                <w:szCs w:val="18"/>
              </w:rPr>
            </w:pPr>
            <w:r w:rsidRPr="00624FEF">
              <w:rPr>
                <w:color w:val="000000" w:themeColor="text1"/>
                <w:sz w:val="18"/>
                <w:szCs w:val="18"/>
              </w:rPr>
              <w:t>C2F_ReqThreadIDQ500H</w:t>
            </w:r>
          </w:p>
        </w:tc>
        <w:tc>
          <w:tcPr>
            <w:tcW w:w="63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762F55D" w14:textId="77777777" w:rsidR="00C85B7F" w:rsidRPr="00624FEF" w:rsidRDefault="00C85B7F" w:rsidP="00B33A03">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624FEF">
              <w:rPr>
                <w:color w:val="000000" w:themeColor="text1"/>
                <w:sz w:val="18"/>
                <w:szCs w:val="18"/>
              </w:rPr>
              <w:t xml:space="preserve">2 </w:t>
            </w:r>
          </w:p>
        </w:tc>
        <w:tc>
          <w:tcPr>
            <w:tcW w:w="9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A6BB651" w14:textId="77777777" w:rsidR="00C85B7F" w:rsidRPr="00624FEF" w:rsidRDefault="00C85B7F" w:rsidP="00B33A03">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624FEF">
              <w:rPr>
                <w:color w:val="000000" w:themeColor="text1"/>
                <w:sz w:val="18"/>
                <w:szCs w:val="18"/>
              </w:rPr>
              <w:t>output</w:t>
            </w:r>
          </w:p>
        </w:tc>
        <w:tc>
          <w:tcPr>
            <w:tcW w:w="53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13E30D8" w14:textId="77777777" w:rsidR="00C85B7F" w:rsidRPr="003E7CFF" w:rsidRDefault="00C85B7F" w:rsidP="00B33A03">
            <w:pPr>
              <w:pStyle w:val="af"/>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thread sending the Req.</w:t>
            </w:r>
          </w:p>
        </w:tc>
      </w:tr>
      <w:tr w:rsidR="00C85B7F" w14:paraId="52B729D5" w14:textId="77777777" w:rsidTr="00B33A03">
        <w:trPr>
          <w:cnfStyle w:val="000000100000" w:firstRow="0" w:lastRow="0" w:firstColumn="0" w:lastColumn="0" w:oddVBand="0" w:evenVBand="0" w:oddHBand="1" w:evenHBand="0" w:firstRowFirstColumn="0" w:firstRowLastColumn="0" w:lastRowFirstColumn="0" w:lastRowLastColumn="0"/>
          <w:trHeight w:val="163"/>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4AC49C7" w14:textId="77777777" w:rsidR="00C85B7F" w:rsidRPr="00624FEF" w:rsidRDefault="00C85B7F" w:rsidP="00B33A03">
            <w:pPr>
              <w:pStyle w:val="af"/>
              <w:rPr>
                <w:color w:val="000000" w:themeColor="text1"/>
                <w:sz w:val="18"/>
                <w:szCs w:val="18"/>
              </w:rPr>
            </w:pPr>
            <w:r w:rsidRPr="00624FEF">
              <w:rPr>
                <w:color w:val="000000" w:themeColor="text1"/>
                <w:sz w:val="18"/>
                <w:szCs w:val="18"/>
              </w:rPr>
              <w:t>C2F_ReqAddressQ500H</w:t>
            </w:r>
          </w:p>
        </w:tc>
        <w:tc>
          <w:tcPr>
            <w:tcW w:w="63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0971E54" w14:textId="77777777" w:rsidR="00C85B7F" w:rsidRPr="00624FEF" w:rsidRDefault="00C85B7F" w:rsidP="00B33A03">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624FEF">
              <w:rPr>
                <w:color w:val="000000" w:themeColor="text1"/>
                <w:sz w:val="18"/>
                <w:szCs w:val="18"/>
              </w:rPr>
              <w:t>32</w:t>
            </w:r>
          </w:p>
        </w:tc>
        <w:tc>
          <w:tcPr>
            <w:tcW w:w="9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073377C" w14:textId="77777777" w:rsidR="00C85B7F" w:rsidRPr="00624FEF" w:rsidRDefault="00C85B7F" w:rsidP="00B33A03">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624FEF">
              <w:rPr>
                <w:color w:val="000000" w:themeColor="text1"/>
                <w:sz w:val="18"/>
                <w:szCs w:val="18"/>
              </w:rPr>
              <w:t>output</w:t>
            </w:r>
          </w:p>
        </w:tc>
        <w:tc>
          <w:tcPr>
            <w:tcW w:w="53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F246804" w14:textId="77777777" w:rsidR="00C85B7F" w:rsidRPr="00624FEF" w:rsidRDefault="00C85B7F" w:rsidP="00B33A03">
            <w:pPr>
              <w:pStyle w:val="af"/>
              <w:cnfStyle w:val="000000100000" w:firstRow="0" w:lastRow="0" w:firstColumn="0" w:lastColumn="0" w:oddVBand="0" w:evenVBand="0" w:oddHBand="1" w:evenHBand="0" w:firstRowFirstColumn="0" w:firstRowLastColumn="0" w:lastRowFirstColumn="0" w:lastRowLastColumn="0"/>
              <w:rPr>
                <w:sz w:val="18"/>
                <w:szCs w:val="18"/>
              </w:rPr>
            </w:pPr>
            <w:r w:rsidRPr="00624FEF">
              <w:rPr>
                <w:sz w:val="18"/>
                <w:szCs w:val="18"/>
              </w:rPr>
              <w:t xml:space="preserve">The address of the Req in the destination core. </w:t>
            </w:r>
          </w:p>
        </w:tc>
      </w:tr>
      <w:tr w:rsidR="00C85B7F" w14:paraId="73700862" w14:textId="77777777" w:rsidTr="00B33A03">
        <w:trPr>
          <w:trHeight w:val="163"/>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7CCBC0D" w14:textId="77777777" w:rsidR="00C85B7F" w:rsidRPr="00624FEF" w:rsidRDefault="00C85B7F" w:rsidP="00B33A03">
            <w:pPr>
              <w:pStyle w:val="af"/>
              <w:rPr>
                <w:color w:val="000000" w:themeColor="text1"/>
                <w:sz w:val="18"/>
                <w:szCs w:val="18"/>
              </w:rPr>
            </w:pPr>
            <w:r w:rsidRPr="00624FEF">
              <w:rPr>
                <w:color w:val="000000" w:themeColor="text1"/>
                <w:sz w:val="18"/>
                <w:szCs w:val="18"/>
              </w:rPr>
              <w:t>C2F_ReqDataQ500H</w:t>
            </w:r>
          </w:p>
        </w:tc>
        <w:tc>
          <w:tcPr>
            <w:tcW w:w="63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457193C" w14:textId="77777777" w:rsidR="00C85B7F" w:rsidRPr="00624FEF" w:rsidRDefault="00C85B7F" w:rsidP="00B33A03">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624FEF">
              <w:rPr>
                <w:color w:val="000000" w:themeColor="text1"/>
                <w:sz w:val="18"/>
                <w:szCs w:val="18"/>
              </w:rPr>
              <w:t>32</w:t>
            </w:r>
          </w:p>
        </w:tc>
        <w:tc>
          <w:tcPr>
            <w:tcW w:w="9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C6FFCD1" w14:textId="77777777" w:rsidR="00C85B7F" w:rsidRPr="00624FEF" w:rsidRDefault="00C85B7F" w:rsidP="00B33A03">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624FEF">
              <w:rPr>
                <w:color w:val="000000" w:themeColor="text1"/>
                <w:sz w:val="18"/>
                <w:szCs w:val="18"/>
              </w:rPr>
              <w:t>output</w:t>
            </w:r>
          </w:p>
        </w:tc>
        <w:tc>
          <w:tcPr>
            <w:tcW w:w="53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F42DEF3" w14:textId="77777777" w:rsidR="00C85B7F" w:rsidRPr="00624FEF" w:rsidRDefault="00C85B7F" w:rsidP="00B33A03">
            <w:pPr>
              <w:pStyle w:val="af"/>
              <w:cnfStyle w:val="000000000000" w:firstRow="0" w:lastRow="0" w:firstColumn="0" w:lastColumn="0" w:oddVBand="0" w:evenVBand="0" w:oddHBand="0" w:evenHBand="0" w:firstRowFirstColumn="0" w:firstRowLastColumn="0" w:lastRowFirstColumn="0" w:lastRowLastColumn="0"/>
              <w:rPr>
                <w:sz w:val="18"/>
                <w:szCs w:val="18"/>
              </w:rPr>
            </w:pPr>
            <w:r w:rsidRPr="00624FEF">
              <w:rPr>
                <w:sz w:val="18"/>
                <w:szCs w:val="18"/>
              </w:rPr>
              <w:t xml:space="preserve">Data to be </w:t>
            </w:r>
            <w:r>
              <w:rPr>
                <w:sz w:val="18"/>
                <w:szCs w:val="18"/>
              </w:rPr>
              <w:t>w</w:t>
            </w:r>
            <w:r w:rsidRPr="00624FEF">
              <w:rPr>
                <w:sz w:val="18"/>
                <w:szCs w:val="18"/>
              </w:rPr>
              <w:t>ritten in the destination core (when WR).</w:t>
            </w:r>
          </w:p>
        </w:tc>
      </w:tr>
    </w:tbl>
    <w:p w14:paraId="3B76A91E" w14:textId="505212F6" w:rsidR="007350F4" w:rsidRDefault="00E00631" w:rsidP="00E00631">
      <w:pPr>
        <w:pStyle w:val="ae"/>
      </w:pPr>
      <w:bookmarkStart w:id="18" w:name="_Toc91955531"/>
      <w:r>
        <w:t xml:space="preserve">Table </w:t>
      </w:r>
      <w:r w:rsidR="00D96F07">
        <w:fldChar w:fldCharType="begin"/>
      </w:r>
      <w:r w:rsidR="00D96F07">
        <w:instrText xml:space="preserve"> SEQ Table \* ARABIC </w:instrText>
      </w:r>
      <w:r w:rsidR="00D96F07">
        <w:fldChar w:fldCharType="separate"/>
      </w:r>
      <w:r w:rsidR="00785D79">
        <w:rPr>
          <w:noProof/>
        </w:rPr>
        <w:t>3</w:t>
      </w:r>
      <w:r w:rsidR="00D96F07">
        <w:rPr>
          <w:noProof/>
        </w:rPr>
        <w:fldChar w:fldCharType="end"/>
      </w:r>
      <w:r>
        <w:t xml:space="preserve"> - </w:t>
      </w:r>
      <w:r w:rsidRPr="00D125E4">
        <w:t>GPC_4T top interface</w:t>
      </w:r>
      <w:bookmarkEnd w:id="18"/>
    </w:p>
    <w:p w14:paraId="2F7EE384" w14:textId="0D46FF33" w:rsidR="00145212" w:rsidRPr="007350F4" w:rsidRDefault="007350F4" w:rsidP="007350F4">
      <w:r>
        <w:br w:type="page"/>
      </w:r>
    </w:p>
    <w:p w14:paraId="4BCC673A" w14:textId="4AEF2AE6" w:rsidR="00EE34CC" w:rsidRDefault="00EE34CC" w:rsidP="00EE34CC">
      <w:pPr>
        <w:pStyle w:val="1"/>
      </w:pPr>
      <w:bookmarkStart w:id="19" w:name="_Toc91966901"/>
      <w:r>
        <w:lastRenderedPageBreak/>
        <w:t>Design Building Blocks</w:t>
      </w:r>
      <w:bookmarkEnd w:id="19"/>
    </w:p>
    <w:p w14:paraId="216E5BAB" w14:textId="3C8A8D00" w:rsidR="00EE34CC" w:rsidRDefault="000626AD" w:rsidP="00EE34CC">
      <w:pPr>
        <w:pStyle w:val="2"/>
      </w:pPr>
      <w:bookmarkStart w:id="20" w:name="_Toc91966902"/>
      <w:r>
        <w:t>Core &amp; Pipe Stages</w:t>
      </w:r>
      <w:bookmarkEnd w:id="20"/>
    </w:p>
    <w:p w14:paraId="79A56350" w14:textId="77777777" w:rsidR="007350F4" w:rsidRDefault="008E48A4" w:rsidP="007350F4">
      <w:r>
        <w:t>The core</w:t>
      </w:r>
      <w:r w:rsidR="006A5FB3">
        <w:t xml:space="preserve"> (AKA Core_4t) </w:t>
      </w:r>
      <w:r>
        <w:t xml:space="preserve">is </w:t>
      </w:r>
      <w:r w:rsidR="006A5FB3">
        <w:t xml:space="preserve">one of the </w:t>
      </w:r>
      <w:r>
        <w:t>main building block</w:t>
      </w:r>
      <w:r w:rsidR="00831CEC">
        <w:t>s</w:t>
      </w:r>
      <w:r>
        <w:t xml:space="preserve"> of GPC_4T. </w:t>
      </w:r>
      <w:r w:rsidR="00E70B47">
        <w:t xml:space="preserve">The cores task </w:t>
      </w:r>
      <w:r w:rsidR="00A03851">
        <w:t xml:space="preserve">is to run and execute the program instructions. The </w:t>
      </w:r>
      <w:r w:rsidR="00CD2BB5">
        <w:t xml:space="preserve">gpc_4t </w:t>
      </w:r>
      <w:r w:rsidR="00A03851">
        <w:t xml:space="preserve">core </w:t>
      </w:r>
      <w:r w:rsidR="00CD2BB5">
        <w:t>supports</w:t>
      </w:r>
      <w:r w:rsidR="00A03851">
        <w:t xml:space="preserve"> 4 </w:t>
      </w:r>
      <w:r w:rsidR="00CD2BB5">
        <w:t xml:space="preserve">hardware </w:t>
      </w:r>
      <w:r w:rsidR="00A03851">
        <w:t>threads simultaneously</w:t>
      </w:r>
      <w:r w:rsidR="00004E83">
        <w:t>, each has unique Pc (Program counter), unique</w:t>
      </w:r>
      <w:r w:rsidR="00FF6230">
        <w:t xml:space="preserve"> register files</w:t>
      </w:r>
      <w:r w:rsidR="00004E83">
        <w:t xml:space="preserve"> (each with 32 re</w:t>
      </w:r>
      <w:r w:rsidR="002A4274">
        <w:t>gisters capable holding 32bit integer value)</w:t>
      </w:r>
      <w:r w:rsidR="00FF6230">
        <w:t xml:space="preserve"> and </w:t>
      </w:r>
      <w:r w:rsidR="002A4274">
        <w:t>unique data</w:t>
      </w:r>
      <w:r w:rsidR="00FF6230">
        <w:t xml:space="preserve"> memory region</w:t>
      </w:r>
      <w:r w:rsidR="002A4274">
        <w:t xml:space="preserve"> for its stack pointer</w:t>
      </w:r>
      <w:r w:rsidR="00FF6230">
        <w:t>.</w:t>
      </w:r>
      <w:r w:rsidR="002A0657">
        <w:t xml:space="preserve"> The core is </w:t>
      </w:r>
      <w:r w:rsidR="00501990">
        <w:t xml:space="preserve">in order </w:t>
      </w:r>
      <w:r w:rsidR="002A0657">
        <w:t>pipeline architecture with 5 stages</w:t>
      </w:r>
      <w:r w:rsidR="000124E1">
        <w:t>. The MAS covers the core stages along with the logic</w:t>
      </w:r>
      <w:r w:rsidR="00CA0234">
        <w:t xml:space="preserve"> and interface with the other components of the GPC_4T</w:t>
      </w:r>
      <w:r w:rsidR="000124E1">
        <w:t>.</w:t>
      </w:r>
      <w:r w:rsidR="00831CEC">
        <w:t xml:space="preserve"> A better description of the core will be to describe </w:t>
      </w:r>
      <w:r w:rsidR="007350F4">
        <w:t>each pipeline stage separately.</w:t>
      </w:r>
    </w:p>
    <w:p w14:paraId="465B17EC" w14:textId="4771F3DE" w:rsidR="0038379A" w:rsidRDefault="0038379A" w:rsidP="007350F4">
      <w:r>
        <w:t>Core Interface:</w:t>
      </w:r>
    </w:p>
    <w:tbl>
      <w:tblPr>
        <w:tblStyle w:val="4-3"/>
        <w:tblW w:w="9170" w:type="dxa"/>
        <w:tblInd w:w="-95" w:type="dxa"/>
        <w:tblLayout w:type="fixed"/>
        <w:tblLook w:val="04A0" w:firstRow="1" w:lastRow="0" w:firstColumn="1" w:lastColumn="0" w:noHBand="0" w:noVBand="1"/>
      </w:tblPr>
      <w:tblGrid>
        <w:gridCol w:w="2250"/>
        <w:gridCol w:w="540"/>
        <w:gridCol w:w="990"/>
        <w:gridCol w:w="5390"/>
      </w:tblGrid>
      <w:tr w:rsidR="00A50EDE" w14:paraId="31BB891F" w14:textId="77777777" w:rsidTr="00D541F3">
        <w:trPr>
          <w:cnfStyle w:val="100000000000" w:firstRow="1" w:lastRow="0" w:firstColumn="0" w:lastColumn="0" w:oddVBand="0" w:evenVBand="0" w:oddHBand="0"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2250" w:type="dxa"/>
            <w:hideMark/>
          </w:tcPr>
          <w:p w14:paraId="6697A054" w14:textId="77777777" w:rsidR="00A50EDE" w:rsidRDefault="00A50EDE" w:rsidP="00B33A03">
            <w:pPr>
              <w:pStyle w:val="af"/>
              <w:rPr>
                <w:sz w:val="20"/>
                <w:szCs w:val="20"/>
              </w:rPr>
            </w:pPr>
            <w:r>
              <w:rPr>
                <w:sz w:val="20"/>
                <w:szCs w:val="20"/>
              </w:rPr>
              <w:t>Name</w:t>
            </w:r>
          </w:p>
        </w:tc>
        <w:tc>
          <w:tcPr>
            <w:tcW w:w="540" w:type="dxa"/>
            <w:hideMark/>
          </w:tcPr>
          <w:p w14:paraId="61EEAF4C" w14:textId="77777777" w:rsidR="00A50EDE" w:rsidRDefault="00A50EDE" w:rsidP="00B33A03">
            <w:pPr>
              <w:pStyle w:val="af"/>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Size</w:t>
            </w:r>
          </w:p>
        </w:tc>
        <w:tc>
          <w:tcPr>
            <w:tcW w:w="990" w:type="dxa"/>
            <w:hideMark/>
          </w:tcPr>
          <w:p w14:paraId="1CC7EF52" w14:textId="77777777" w:rsidR="00A50EDE" w:rsidRDefault="00A50EDE" w:rsidP="00B33A03">
            <w:pPr>
              <w:pStyle w:val="af"/>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Direction</w:t>
            </w:r>
          </w:p>
        </w:tc>
        <w:tc>
          <w:tcPr>
            <w:tcW w:w="5390" w:type="dxa"/>
            <w:hideMark/>
          </w:tcPr>
          <w:p w14:paraId="3D34E82B" w14:textId="77777777" w:rsidR="00A50EDE" w:rsidRDefault="00A50EDE" w:rsidP="00B33A03">
            <w:pPr>
              <w:pStyle w:val="af"/>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Description</w:t>
            </w:r>
          </w:p>
        </w:tc>
      </w:tr>
      <w:tr w:rsidR="00A50EDE" w:rsidRPr="003E7CFF" w14:paraId="3F0E5D9C" w14:textId="77777777" w:rsidTr="00D541F3">
        <w:trPr>
          <w:cnfStyle w:val="000000100000" w:firstRow="0" w:lastRow="0" w:firstColumn="0" w:lastColumn="0" w:oddVBand="0" w:evenVBand="0" w:oddHBand="1"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9170" w:type="dxa"/>
            <w:gridSpan w:val="4"/>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2883964" w14:textId="77777777" w:rsidR="00A50EDE" w:rsidRPr="003E7CFF" w:rsidRDefault="00A50EDE" w:rsidP="00B33A03">
            <w:pPr>
              <w:pStyle w:val="af"/>
              <w:rPr>
                <w:sz w:val="18"/>
                <w:szCs w:val="18"/>
              </w:rPr>
            </w:pPr>
            <w:r>
              <w:rPr>
                <w:sz w:val="18"/>
                <w:szCs w:val="18"/>
              </w:rPr>
              <w:t>Instruction</w:t>
            </w:r>
            <w:r w:rsidRPr="003E7CFF">
              <w:rPr>
                <w:sz w:val="18"/>
                <w:szCs w:val="18"/>
              </w:rPr>
              <w:t xml:space="preserve"> </w:t>
            </w:r>
            <w:r>
              <w:rPr>
                <w:sz w:val="18"/>
                <w:szCs w:val="18"/>
              </w:rPr>
              <w:t>O</w:t>
            </w:r>
            <w:r w:rsidRPr="003E7CFF">
              <w:rPr>
                <w:sz w:val="18"/>
                <w:szCs w:val="18"/>
              </w:rPr>
              <w:t>utput</w:t>
            </w:r>
          </w:p>
        </w:tc>
      </w:tr>
      <w:tr w:rsidR="00A50EDE" w:rsidRPr="00AE7F08" w14:paraId="6FE5A6F2" w14:textId="77777777" w:rsidTr="00D541F3">
        <w:trPr>
          <w:trHeight w:val="163"/>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52A10ED" w14:textId="3E8A9095" w:rsidR="00A50EDE" w:rsidRPr="00070921" w:rsidRDefault="00670AB8" w:rsidP="00B33A03">
            <w:pPr>
              <w:pStyle w:val="af"/>
              <w:rPr>
                <w:color w:val="000000" w:themeColor="text1"/>
                <w:sz w:val="18"/>
                <w:szCs w:val="18"/>
              </w:rPr>
            </w:pPr>
            <w:r w:rsidRPr="00070921">
              <w:rPr>
                <w:color w:val="000000" w:themeColor="text1"/>
                <w:sz w:val="18"/>
                <w:szCs w:val="18"/>
              </w:rPr>
              <w:t>PcQ100H</w:t>
            </w:r>
          </w:p>
        </w:tc>
        <w:tc>
          <w:tcPr>
            <w:tcW w:w="5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9D82A1D" w14:textId="281CE546" w:rsidR="00A50EDE" w:rsidRPr="003E7CFF" w:rsidRDefault="00070921" w:rsidP="00B33A03">
            <w:pPr>
              <w:pStyle w:val="af"/>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32</w:t>
            </w:r>
          </w:p>
        </w:tc>
        <w:tc>
          <w:tcPr>
            <w:tcW w:w="9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4D48874" w14:textId="77777777" w:rsidR="00A50EDE" w:rsidRPr="003E7CFF" w:rsidRDefault="00A50EDE" w:rsidP="00B33A03">
            <w:pPr>
              <w:pStyle w:val="af"/>
              <w:cnfStyle w:val="000000000000" w:firstRow="0" w:lastRow="0" w:firstColumn="0" w:lastColumn="0" w:oddVBand="0" w:evenVBand="0" w:oddHBand="0" w:evenHBand="0" w:firstRowFirstColumn="0" w:firstRowLastColumn="0" w:lastRowFirstColumn="0" w:lastRowLastColumn="0"/>
              <w:rPr>
                <w:sz w:val="18"/>
                <w:szCs w:val="18"/>
              </w:rPr>
            </w:pPr>
            <w:r w:rsidRPr="003E7CFF">
              <w:rPr>
                <w:sz w:val="18"/>
                <w:szCs w:val="18"/>
              </w:rPr>
              <w:t>output</w:t>
            </w:r>
          </w:p>
        </w:tc>
        <w:tc>
          <w:tcPr>
            <w:tcW w:w="53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883B5E2" w14:textId="30B62350" w:rsidR="00A50EDE" w:rsidRPr="00AE7F08" w:rsidRDefault="00C7229F" w:rsidP="00B33A03">
            <w:pPr>
              <w:pStyle w:val="af"/>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PC that leaves to the I_MEM from Fetch stage</w:t>
            </w:r>
          </w:p>
        </w:tc>
      </w:tr>
      <w:tr w:rsidR="00A50EDE" w:rsidRPr="003E7CFF" w14:paraId="0D9D883F" w14:textId="77777777" w:rsidTr="00D541F3">
        <w:trPr>
          <w:cnfStyle w:val="000000100000" w:firstRow="0" w:lastRow="0" w:firstColumn="0" w:lastColumn="0" w:oddVBand="0" w:evenVBand="0" w:oddHBand="1" w:evenHBand="0" w:firstRowFirstColumn="0" w:firstRowLastColumn="0" w:lastRowFirstColumn="0" w:lastRowLastColumn="0"/>
          <w:trHeight w:val="163"/>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84277E4" w14:textId="283A6890" w:rsidR="00A50EDE" w:rsidRPr="00070921" w:rsidRDefault="00721891" w:rsidP="00B33A03">
            <w:pPr>
              <w:pStyle w:val="af"/>
              <w:rPr>
                <w:color w:val="000000" w:themeColor="text1"/>
                <w:sz w:val="18"/>
                <w:szCs w:val="18"/>
              </w:rPr>
            </w:pPr>
            <w:r w:rsidRPr="00070921">
              <w:rPr>
                <w:color w:val="000000" w:themeColor="text1"/>
                <w:sz w:val="18"/>
                <w:szCs w:val="18"/>
              </w:rPr>
              <w:t>MemAdrsQ103H</w:t>
            </w:r>
          </w:p>
        </w:tc>
        <w:tc>
          <w:tcPr>
            <w:tcW w:w="5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8FE47EA" w14:textId="5B0106A2" w:rsidR="00A50EDE" w:rsidRPr="003E7CFF" w:rsidRDefault="00070921" w:rsidP="00B33A03">
            <w:pPr>
              <w:pStyle w:val="af"/>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32</w:t>
            </w:r>
          </w:p>
        </w:tc>
        <w:tc>
          <w:tcPr>
            <w:tcW w:w="9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E198692" w14:textId="77777777" w:rsidR="00A50EDE" w:rsidRPr="003E7CFF" w:rsidRDefault="00A50EDE" w:rsidP="00B33A03">
            <w:pPr>
              <w:pStyle w:val="af"/>
              <w:cnfStyle w:val="000000100000" w:firstRow="0" w:lastRow="0" w:firstColumn="0" w:lastColumn="0" w:oddVBand="0" w:evenVBand="0" w:oddHBand="1" w:evenHBand="0" w:firstRowFirstColumn="0" w:firstRowLastColumn="0" w:lastRowFirstColumn="0" w:lastRowLastColumn="0"/>
              <w:rPr>
                <w:sz w:val="18"/>
                <w:szCs w:val="18"/>
              </w:rPr>
            </w:pPr>
            <w:r w:rsidRPr="003E7CFF">
              <w:rPr>
                <w:sz w:val="18"/>
                <w:szCs w:val="18"/>
              </w:rPr>
              <w:t>output</w:t>
            </w:r>
          </w:p>
        </w:tc>
        <w:tc>
          <w:tcPr>
            <w:tcW w:w="53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44C491C" w14:textId="358F813E" w:rsidR="00A50EDE" w:rsidRPr="003E7CFF" w:rsidRDefault="00C7229F" w:rsidP="00B33A03">
            <w:pPr>
              <w:pStyle w:val="af"/>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Memory address t</w:t>
            </w:r>
            <w:r w:rsidR="00765646">
              <w:rPr>
                <w:sz w:val="18"/>
                <w:szCs w:val="18"/>
              </w:rPr>
              <w:t>h</w:t>
            </w:r>
            <w:r>
              <w:rPr>
                <w:sz w:val="18"/>
                <w:szCs w:val="18"/>
              </w:rPr>
              <w:t xml:space="preserve">at leaves to </w:t>
            </w:r>
            <w:r w:rsidR="00765646">
              <w:rPr>
                <w:sz w:val="18"/>
                <w:szCs w:val="18"/>
              </w:rPr>
              <w:t>D_MEM from Memory Access stage</w:t>
            </w:r>
          </w:p>
        </w:tc>
      </w:tr>
      <w:tr w:rsidR="00765646" w:rsidRPr="003E7CFF" w14:paraId="6B06D4BA" w14:textId="77777777" w:rsidTr="00D541F3">
        <w:trPr>
          <w:trHeight w:val="163"/>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F80A0E4" w14:textId="2133815D" w:rsidR="00765646" w:rsidRPr="00624FEF" w:rsidRDefault="00765646" w:rsidP="00765646">
            <w:pPr>
              <w:pStyle w:val="af"/>
              <w:rPr>
                <w:color w:val="000000" w:themeColor="text1"/>
                <w:sz w:val="18"/>
                <w:szCs w:val="18"/>
              </w:rPr>
            </w:pPr>
            <w:r w:rsidRPr="00070921">
              <w:rPr>
                <w:color w:val="000000" w:themeColor="text1"/>
                <w:sz w:val="18"/>
                <w:szCs w:val="18"/>
              </w:rPr>
              <w:t>MemWrDataQ103H</w:t>
            </w:r>
          </w:p>
        </w:tc>
        <w:tc>
          <w:tcPr>
            <w:tcW w:w="5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4A93A06" w14:textId="30D3E996" w:rsidR="00765646" w:rsidRPr="00624FEF" w:rsidRDefault="00765646" w:rsidP="00765646">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Pr>
                <w:color w:val="000000" w:themeColor="text1"/>
                <w:sz w:val="18"/>
                <w:szCs w:val="18"/>
              </w:rPr>
              <w:t>32</w:t>
            </w:r>
            <w:r w:rsidRPr="00624FEF">
              <w:rPr>
                <w:color w:val="000000" w:themeColor="text1"/>
                <w:sz w:val="18"/>
                <w:szCs w:val="18"/>
              </w:rPr>
              <w:t xml:space="preserve"> </w:t>
            </w:r>
          </w:p>
        </w:tc>
        <w:tc>
          <w:tcPr>
            <w:tcW w:w="9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B23C0EF" w14:textId="77777777" w:rsidR="00765646" w:rsidRPr="00624FEF" w:rsidRDefault="00765646" w:rsidP="00765646">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624FEF">
              <w:rPr>
                <w:color w:val="000000" w:themeColor="text1"/>
                <w:sz w:val="18"/>
                <w:szCs w:val="18"/>
              </w:rPr>
              <w:t>output</w:t>
            </w:r>
          </w:p>
        </w:tc>
        <w:tc>
          <w:tcPr>
            <w:tcW w:w="53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5AD78FA" w14:textId="6ED4D681" w:rsidR="00765646" w:rsidRPr="003E7CFF" w:rsidRDefault="00765646" w:rsidP="00765646">
            <w:pPr>
              <w:pStyle w:val="af"/>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Data that leaves to D_MEM from Memory Access stage</w:t>
            </w:r>
          </w:p>
        </w:tc>
      </w:tr>
      <w:tr w:rsidR="00765646" w:rsidRPr="00624FEF" w14:paraId="5961D784" w14:textId="77777777" w:rsidTr="00D541F3">
        <w:trPr>
          <w:cnfStyle w:val="000000100000" w:firstRow="0" w:lastRow="0" w:firstColumn="0" w:lastColumn="0" w:oddVBand="0" w:evenVBand="0" w:oddHBand="1" w:evenHBand="0" w:firstRowFirstColumn="0" w:firstRowLastColumn="0" w:lastRowFirstColumn="0" w:lastRowLastColumn="0"/>
          <w:trHeight w:val="163"/>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01BCF79" w14:textId="1547F62E" w:rsidR="00765646" w:rsidRPr="00624FEF" w:rsidRDefault="00765646" w:rsidP="00765646">
            <w:pPr>
              <w:pStyle w:val="af"/>
              <w:rPr>
                <w:color w:val="000000" w:themeColor="text1"/>
                <w:sz w:val="18"/>
                <w:szCs w:val="18"/>
              </w:rPr>
            </w:pPr>
            <w:r w:rsidRPr="00070921">
              <w:rPr>
                <w:color w:val="000000" w:themeColor="text1"/>
                <w:sz w:val="18"/>
                <w:szCs w:val="18"/>
              </w:rPr>
              <w:t>CtrlMemWrQ103H</w:t>
            </w:r>
          </w:p>
        </w:tc>
        <w:tc>
          <w:tcPr>
            <w:tcW w:w="5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5F2F7A6" w14:textId="52AEE781" w:rsidR="00765646" w:rsidRPr="00624FEF" w:rsidRDefault="00765646" w:rsidP="00765646">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Pr>
                <w:color w:val="000000" w:themeColor="text1"/>
                <w:sz w:val="18"/>
                <w:szCs w:val="18"/>
              </w:rPr>
              <w:t>1</w:t>
            </w:r>
          </w:p>
        </w:tc>
        <w:tc>
          <w:tcPr>
            <w:tcW w:w="9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51378F8" w14:textId="77777777" w:rsidR="00765646" w:rsidRPr="00624FEF" w:rsidRDefault="00765646" w:rsidP="00765646">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624FEF">
              <w:rPr>
                <w:color w:val="000000" w:themeColor="text1"/>
                <w:sz w:val="18"/>
                <w:szCs w:val="18"/>
              </w:rPr>
              <w:t>output</w:t>
            </w:r>
          </w:p>
        </w:tc>
        <w:tc>
          <w:tcPr>
            <w:tcW w:w="53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71485E8" w14:textId="6B9E5EB1" w:rsidR="00765646" w:rsidRPr="00624FEF" w:rsidRDefault="00197A4F" w:rsidP="00765646">
            <w:pPr>
              <w:pStyle w:val="af"/>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WR indication bite that</w:t>
            </w:r>
            <w:r w:rsidR="00765646">
              <w:rPr>
                <w:sz w:val="18"/>
                <w:szCs w:val="18"/>
              </w:rPr>
              <w:t xml:space="preserve"> leaves to D_MEM from Memory Access stage</w:t>
            </w:r>
          </w:p>
        </w:tc>
      </w:tr>
      <w:tr w:rsidR="00197A4F" w:rsidRPr="00624FEF" w14:paraId="58DEC52D" w14:textId="77777777" w:rsidTr="00D541F3">
        <w:trPr>
          <w:trHeight w:val="163"/>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995D2AD" w14:textId="42848093" w:rsidR="00197A4F" w:rsidRPr="00624FEF" w:rsidRDefault="00197A4F" w:rsidP="00197A4F">
            <w:pPr>
              <w:pStyle w:val="af"/>
              <w:rPr>
                <w:color w:val="000000" w:themeColor="text1"/>
                <w:sz w:val="18"/>
                <w:szCs w:val="18"/>
              </w:rPr>
            </w:pPr>
            <w:r w:rsidRPr="00070921">
              <w:rPr>
                <w:color w:val="000000" w:themeColor="text1"/>
                <w:sz w:val="18"/>
                <w:szCs w:val="18"/>
              </w:rPr>
              <w:t>CtrlMemRdQ103H</w:t>
            </w:r>
          </w:p>
        </w:tc>
        <w:tc>
          <w:tcPr>
            <w:tcW w:w="5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3BFE3A8" w14:textId="20B069E5" w:rsidR="00197A4F" w:rsidRPr="00624FEF" w:rsidRDefault="00197A4F" w:rsidP="00197A4F">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Pr>
                <w:color w:val="000000" w:themeColor="text1"/>
                <w:sz w:val="18"/>
                <w:szCs w:val="18"/>
              </w:rPr>
              <w:t>1</w:t>
            </w:r>
          </w:p>
        </w:tc>
        <w:tc>
          <w:tcPr>
            <w:tcW w:w="9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38D6F56" w14:textId="77777777" w:rsidR="00197A4F" w:rsidRPr="00624FEF" w:rsidRDefault="00197A4F" w:rsidP="00197A4F">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624FEF">
              <w:rPr>
                <w:color w:val="000000" w:themeColor="text1"/>
                <w:sz w:val="18"/>
                <w:szCs w:val="18"/>
              </w:rPr>
              <w:t>output</w:t>
            </w:r>
          </w:p>
        </w:tc>
        <w:tc>
          <w:tcPr>
            <w:tcW w:w="53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3F4FEC6" w14:textId="01FC9B8B" w:rsidR="00197A4F" w:rsidRPr="00624FEF" w:rsidRDefault="00197A4F" w:rsidP="00197A4F">
            <w:pPr>
              <w:pStyle w:val="af"/>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RD indication bite that leaves to D_MEM from Memory Access stage</w:t>
            </w:r>
          </w:p>
        </w:tc>
      </w:tr>
      <w:tr w:rsidR="00197A4F" w:rsidRPr="003E7CFF" w14:paraId="5148B082" w14:textId="77777777" w:rsidTr="00D541F3">
        <w:trPr>
          <w:cnfStyle w:val="000000100000" w:firstRow="0" w:lastRow="0" w:firstColumn="0" w:lastColumn="0" w:oddVBand="0" w:evenVBand="0" w:oddHBand="1" w:evenHBand="0" w:firstRowFirstColumn="0" w:firstRowLastColumn="0" w:lastRowFirstColumn="0" w:lastRowLastColumn="0"/>
          <w:trHeight w:val="163"/>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53F219E" w14:textId="4242DD67" w:rsidR="00197A4F" w:rsidRPr="00624FEF" w:rsidRDefault="00197A4F" w:rsidP="00197A4F">
            <w:pPr>
              <w:pStyle w:val="af"/>
              <w:rPr>
                <w:color w:val="000000" w:themeColor="text1"/>
                <w:sz w:val="18"/>
                <w:szCs w:val="18"/>
              </w:rPr>
            </w:pPr>
            <w:r w:rsidRPr="00070921">
              <w:rPr>
                <w:color w:val="000000" w:themeColor="text1"/>
                <w:sz w:val="18"/>
                <w:szCs w:val="18"/>
              </w:rPr>
              <w:t>MemByteEnQ103H</w:t>
            </w:r>
          </w:p>
        </w:tc>
        <w:tc>
          <w:tcPr>
            <w:tcW w:w="5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1F9952D" w14:textId="4AB2BC93" w:rsidR="00197A4F" w:rsidRPr="00624FEF" w:rsidRDefault="00197A4F" w:rsidP="00197A4F">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Pr>
                <w:color w:val="000000" w:themeColor="text1"/>
                <w:sz w:val="18"/>
                <w:szCs w:val="18"/>
              </w:rPr>
              <w:t>4</w:t>
            </w:r>
          </w:p>
        </w:tc>
        <w:tc>
          <w:tcPr>
            <w:tcW w:w="9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EDC8CAE" w14:textId="77777777" w:rsidR="00197A4F" w:rsidRPr="00624FEF" w:rsidRDefault="00197A4F" w:rsidP="00197A4F">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624FEF">
              <w:rPr>
                <w:color w:val="000000" w:themeColor="text1"/>
                <w:sz w:val="18"/>
                <w:szCs w:val="18"/>
              </w:rPr>
              <w:t>output</w:t>
            </w:r>
          </w:p>
        </w:tc>
        <w:tc>
          <w:tcPr>
            <w:tcW w:w="53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E0DC4ED" w14:textId="4FAD2019" w:rsidR="00197A4F" w:rsidRPr="003E7CFF" w:rsidRDefault="00197A4F" w:rsidP="00197A4F">
            <w:pPr>
              <w:pStyle w:val="af"/>
              <w:cnfStyle w:val="000000100000" w:firstRow="0" w:lastRow="0" w:firstColumn="0" w:lastColumn="0" w:oddVBand="0" w:evenVBand="0" w:oddHBand="1" w:evenHBand="0" w:firstRowFirstColumn="0" w:firstRowLastColumn="0" w:lastRowFirstColumn="0" w:lastRowLastColumn="0"/>
              <w:rPr>
                <w:rFonts w:ascii="Calibri" w:hAnsi="Calibri" w:cs="Calibri"/>
                <w:b/>
                <w:bCs/>
                <w:color w:val="FF0000"/>
                <w:sz w:val="18"/>
                <w:szCs w:val="18"/>
              </w:rPr>
            </w:pPr>
            <w:r>
              <w:rPr>
                <w:sz w:val="18"/>
                <w:szCs w:val="18"/>
              </w:rPr>
              <w:t xml:space="preserve">Memory access indication </w:t>
            </w:r>
            <w:r w:rsidR="009471F9">
              <w:rPr>
                <w:sz w:val="18"/>
                <w:szCs w:val="18"/>
              </w:rPr>
              <w:t>according to Funct3 of the Opcode</w:t>
            </w:r>
          </w:p>
        </w:tc>
      </w:tr>
      <w:tr w:rsidR="00A50EDE" w:rsidRPr="003E7CFF" w14:paraId="5B185BE9" w14:textId="77777777" w:rsidTr="00D541F3">
        <w:trPr>
          <w:trHeight w:val="163"/>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CA84118" w14:textId="611890A1" w:rsidR="00A50EDE" w:rsidRPr="00624FEF" w:rsidRDefault="00721891" w:rsidP="00B33A03">
            <w:pPr>
              <w:pStyle w:val="af"/>
              <w:rPr>
                <w:color w:val="000000" w:themeColor="text1"/>
                <w:sz w:val="18"/>
                <w:szCs w:val="18"/>
              </w:rPr>
            </w:pPr>
            <w:r w:rsidRPr="00070921">
              <w:rPr>
                <w:color w:val="000000" w:themeColor="text1"/>
                <w:sz w:val="18"/>
                <w:szCs w:val="18"/>
              </w:rPr>
              <w:t>ThreadQ103H</w:t>
            </w:r>
          </w:p>
        </w:tc>
        <w:tc>
          <w:tcPr>
            <w:tcW w:w="5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DD615B5" w14:textId="27534F6B" w:rsidR="00A50EDE" w:rsidRPr="00624FEF" w:rsidRDefault="00D541F3" w:rsidP="00B33A03">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Pr>
                <w:color w:val="000000" w:themeColor="text1"/>
                <w:sz w:val="18"/>
                <w:szCs w:val="18"/>
              </w:rPr>
              <w:t>4</w:t>
            </w:r>
          </w:p>
        </w:tc>
        <w:tc>
          <w:tcPr>
            <w:tcW w:w="9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90B6817" w14:textId="77777777" w:rsidR="00A50EDE" w:rsidRPr="00624FEF" w:rsidRDefault="00A50EDE" w:rsidP="00B33A03">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624FEF">
              <w:rPr>
                <w:color w:val="000000" w:themeColor="text1"/>
                <w:sz w:val="18"/>
                <w:szCs w:val="18"/>
              </w:rPr>
              <w:t>output</w:t>
            </w:r>
          </w:p>
        </w:tc>
        <w:tc>
          <w:tcPr>
            <w:tcW w:w="53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5A5220E" w14:textId="01D91ACF" w:rsidR="00A50EDE" w:rsidRPr="003E7CFF" w:rsidRDefault="009471F9" w:rsidP="00B33A03">
            <w:pPr>
              <w:pStyle w:val="af"/>
              <w:cnfStyle w:val="000000000000" w:firstRow="0" w:lastRow="0" w:firstColumn="0" w:lastColumn="0" w:oddVBand="0" w:evenVBand="0" w:oddHBand="0" w:evenHBand="0" w:firstRowFirstColumn="0" w:firstRowLastColumn="0" w:lastRowFirstColumn="0" w:lastRowLastColumn="0"/>
              <w:rPr>
                <w:rFonts w:ascii="Calibri" w:hAnsi="Calibri" w:cs="Calibri"/>
                <w:b/>
                <w:bCs/>
                <w:color w:val="FF0000"/>
                <w:sz w:val="18"/>
                <w:szCs w:val="18"/>
              </w:rPr>
            </w:pPr>
            <w:r>
              <w:rPr>
                <w:sz w:val="18"/>
                <w:szCs w:val="18"/>
              </w:rPr>
              <w:t>Thread sending the request</w:t>
            </w:r>
          </w:p>
        </w:tc>
      </w:tr>
      <w:tr w:rsidR="00A50EDE" w:rsidRPr="00624FEF" w14:paraId="17F734F2" w14:textId="77777777" w:rsidTr="00D541F3">
        <w:trPr>
          <w:cnfStyle w:val="000000100000" w:firstRow="0" w:lastRow="0" w:firstColumn="0" w:lastColumn="0" w:oddVBand="0" w:evenVBand="0" w:oddHBand="1" w:evenHBand="0" w:firstRowFirstColumn="0" w:firstRowLastColumn="0" w:lastRowFirstColumn="0" w:lastRowLastColumn="0"/>
          <w:trHeight w:val="163"/>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08AD7FB" w14:textId="623026FE" w:rsidR="00A50EDE" w:rsidRPr="003473F6" w:rsidRDefault="00070921" w:rsidP="00B33A03">
            <w:pPr>
              <w:pStyle w:val="af"/>
              <w:rPr>
                <w:color w:val="000000" w:themeColor="text1"/>
                <w:sz w:val="18"/>
                <w:szCs w:val="18"/>
              </w:rPr>
            </w:pPr>
            <w:r w:rsidRPr="003473F6">
              <w:rPr>
                <w:color w:val="000000" w:themeColor="text1"/>
                <w:sz w:val="18"/>
                <w:szCs w:val="18"/>
              </w:rPr>
              <w:t>PcQ103H</w:t>
            </w:r>
          </w:p>
        </w:tc>
        <w:tc>
          <w:tcPr>
            <w:tcW w:w="5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98C85F5" w14:textId="77777777" w:rsidR="00A50EDE" w:rsidRPr="003473F6" w:rsidRDefault="00A50EDE" w:rsidP="00B33A03">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3473F6">
              <w:rPr>
                <w:color w:val="000000" w:themeColor="text1"/>
                <w:sz w:val="18"/>
                <w:szCs w:val="18"/>
              </w:rPr>
              <w:t>32</w:t>
            </w:r>
          </w:p>
        </w:tc>
        <w:tc>
          <w:tcPr>
            <w:tcW w:w="9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EFBF6AD" w14:textId="77777777" w:rsidR="00A50EDE" w:rsidRPr="003473F6" w:rsidRDefault="00A50EDE" w:rsidP="00B33A03">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3473F6">
              <w:rPr>
                <w:color w:val="000000" w:themeColor="text1"/>
                <w:sz w:val="18"/>
                <w:szCs w:val="18"/>
              </w:rPr>
              <w:t>output</w:t>
            </w:r>
          </w:p>
        </w:tc>
        <w:tc>
          <w:tcPr>
            <w:tcW w:w="53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3330943" w14:textId="5AB6AF6E" w:rsidR="00A50EDE" w:rsidRPr="003473F6" w:rsidRDefault="00B956AF" w:rsidP="00B33A03">
            <w:pPr>
              <w:pStyle w:val="af"/>
              <w:cnfStyle w:val="000000100000" w:firstRow="0" w:lastRow="0" w:firstColumn="0" w:lastColumn="0" w:oddVBand="0" w:evenVBand="0" w:oddHBand="1" w:evenHBand="0" w:firstRowFirstColumn="0" w:firstRowLastColumn="0" w:lastRowFirstColumn="0" w:lastRowLastColumn="0"/>
              <w:rPr>
                <w:sz w:val="18"/>
                <w:szCs w:val="18"/>
              </w:rPr>
            </w:pPr>
            <w:r w:rsidRPr="003473F6">
              <w:rPr>
                <w:sz w:val="18"/>
                <w:szCs w:val="18"/>
              </w:rPr>
              <w:t xml:space="preserve">Go to D Mem Wrap </w:t>
            </w:r>
            <w:r w:rsidR="00A83644" w:rsidRPr="003473F6">
              <w:rPr>
                <w:sz w:val="18"/>
                <w:szCs w:val="18"/>
              </w:rPr>
              <w:t>as CR Mem input</w:t>
            </w:r>
          </w:p>
        </w:tc>
      </w:tr>
      <w:tr w:rsidR="00A50EDE" w:rsidRPr="003E7CFF" w14:paraId="090CFB5C" w14:textId="77777777" w:rsidTr="00D541F3">
        <w:trPr>
          <w:trHeight w:val="163"/>
        </w:trPr>
        <w:tc>
          <w:tcPr>
            <w:cnfStyle w:val="001000000000" w:firstRow="0" w:lastRow="0" w:firstColumn="1" w:lastColumn="0" w:oddVBand="0" w:evenVBand="0" w:oddHBand="0" w:evenHBand="0" w:firstRowFirstColumn="0" w:firstRowLastColumn="0" w:lastRowFirstColumn="0" w:lastRowLastColumn="0"/>
            <w:tcW w:w="9170" w:type="dxa"/>
            <w:gridSpan w:val="4"/>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B7C426C" w14:textId="77777777" w:rsidR="00A50EDE" w:rsidRPr="00D232C9" w:rsidRDefault="00A50EDE" w:rsidP="00B33A03">
            <w:pPr>
              <w:pStyle w:val="af"/>
              <w:rPr>
                <w:color w:val="000000" w:themeColor="text1"/>
                <w:sz w:val="18"/>
                <w:szCs w:val="18"/>
              </w:rPr>
            </w:pPr>
            <w:r w:rsidRPr="00D232C9">
              <w:rPr>
                <w:color w:val="000000" w:themeColor="text1"/>
                <w:sz w:val="18"/>
                <w:szCs w:val="18"/>
              </w:rPr>
              <w:t>Instruction Input</w:t>
            </w:r>
          </w:p>
        </w:tc>
      </w:tr>
      <w:tr w:rsidR="00A50EDE" w:rsidRPr="003E7CFF" w14:paraId="156ED63C" w14:textId="77777777" w:rsidTr="00D541F3">
        <w:trPr>
          <w:cnfStyle w:val="000000100000" w:firstRow="0" w:lastRow="0" w:firstColumn="0" w:lastColumn="0" w:oddVBand="0" w:evenVBand="0" w:oddHBand="1" w:evenHBand="0" w:firstRowFirstColumn="0" w:firstRowLastColumn="0" w:lastRowFirstColumn="0" w:lastRowLastColumn="0"/>
          <w:trHeight w:val="163"/>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213AEE5" w14:textId="737B292D" w:rsidR="00A50EDE" w:rsidRPr="00A06730" w:rsidRDefault="00D541F3" w:rsidP="00B33A03">
            <w:pPr>
              <w:pStyle w:val="af"/>
              <w:rPr>
                <w:color w:val="000000" w:themeColor="text1"/>
                <w:sz w:val="18"/>
                <w:szCs w:val="18"/>
              </w:rPr>
            </w:pPr>
            <w:r w:rsidRPr="00D232C9">
              <w:rPr>
                <w:color w:val="000000" w:themeColor="text1"/>
                <w:sz w:val="18"/>
                <w:szCs w:val="18"/>
              </w:rPr>
              <w:t>QClk</w:t>
            </w:r>
          </w:p>
        </w:tc>
        <w:tc>
          <w:tcPr>
            <w:tcW w:w="5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829630D" w14:textId="77777777" w:rsidR="00A50EDE" w:rsidRPr="00C7229F" w:rsidRDefault="00A50EDE" w:rsidP="00B33A03">
            <w:pPr>
              <w:pStyle w:val="af"/>
              <w:cnfStyle w:val="000000100000" w:firstRow="0" w:lastRow="0" w:firstColumn="0" w:lastColumn="0" w:oddVBand="0" w:evenVBand="0" w:oddHBand="1" w:evenHBand="0" w:firstRowFirstColumn="0" w:firstRowLastColumn="0" w:lastRowFirstColumn="0" w:lastRowLastColumn="0"/>
              <w:rPr>
                <w:sz w:val="18"/>
                <w:szCs w:val="18"/>
              </w:rPr>
            </w:pPr>
            <w:r w:rsidRPr="00C7229F">
              <w:rPr>
                <w:sz w:val="18"/>
                <w:szCs w:val="18"/>
              </w:rPr>
              <w:t>1</w:t>
            </w:r>
          </w:p>
        </w:tc>
        <w:tc>
          <w:tcPr>
            <w:tcW w:w="9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6C9DE16" w14:textId="77777777" w:rsidR="00A50EDE" w:rsidRPr="00C7229F" w:rsidRDefault="00A50EDE" w:rsidP="00B33A03">
            <w:pPr>
              <w:pStyle w:val="af"/>
              <w:cnfStyle w:val="000000100000" w:firstRow="0" w:lastRow="0" w:firstColumn="0" w:lastColumn="0" w:oddVBand="0" w:evenVBand="0" w:oddHBand="1" w:evenHBand="0" w:firstRowFirstColumn="0" w:firstRowLastColumn="0" w:lastRowFirstColumn="0" w:lastRowLastColumn="0"/>
              <w:rPr>
                <w:sz w:val="18"/>
                <w:szCs w:val="18"/>
              </w:rPr>
            </w:pPr>
            <w:r w:rsidRPr="00C7229F">
              <w:rPr>
                <w:sz w:val="18"/>
                <w:szCs w:val="18"/>
              </w:rPr>
              <w:t>input</w:t>
            </w:r>
          </w:p>
        </w:tc>
        <w:tc>
          <w:tcPr>
            <w:tcW w:w="53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959CF34" w14:textId="27BC4F6A" w:rsidR="00A50EDE" w:rsidRPr="00C7229F" w:rsidRDefault="00E47AAF" w:rsidP="00B33A03">
            <w:pPr>
              <w:pStyle w:val="af"/>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Clock signal</w:t>
            </w:r>
          </w:p>
        </w:tc>
      </w:tr>
      <w:tr w:rsidR="00A50EDE" w:rsidRPr="006C29C7" w14:paraId="0F83C700" w14:textId="77777777" w:rsidTr="00D541F3">
        <w:trPr>
          <w:trHeight w:val="163"/>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81D7531" w14:textId="11D23E0E" w:rsidR="00A50EDE" w:rsidRPr="006C29C7" w:rsidRDefault="00D541F3" w:rsidP="00B33A03">
            <w:pPr>
              <w:pStyle w:val="af"/>
              <w:rPr>
                <w:color w:val="000000" w:themeColor="text1"/>
                <w:sz w:val="18"/>
                <w:szCs w:val="18"/>
              </w:rPr>
            </w:pPr>
            <w:r w:rsidRPr="00D232C9">
              <w:rPr>
                <w:color w:val="000000" w:themeColor="text1"/>
                <w:sz w:val="18"/>
                <w:szCs w:val="18"/>
              </w:rPr>
              <w:t>RstQnnnH</w:t>
            </w:r>
          </w:p>
        </w:tc>
        <w:tc>
          <w:tcPr>
            <w:tcW w:w="5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D25B7E2" w14:textId="77777777" w:rsidR="00A50EDE" w:rsidRPr="00C7229F" w:rsidRDefault="00A50EDE" w:rsidP="00B33A03">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C7229F">
              <w:rPr>
                <w:color w:val="000000" w:themeColor="text1"/>
                <w:sz w:val="18"/>
                <w:szCs w:val="18"/>
              </w:rPr>
              <w:t>1</w:t>
            </w:r>
          </w:p>
        </w:tc>
        <w:tc>
          <w:tcPr>
            <w:tcW w:w="9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B0C4633" w14:textId="77777777" w:rsidR="00A50EDE" w:rsidRPr="00C7229F" w:rsidRDefault="00A50EDE" w:rsidP="00B33A03">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C7229F">
              <w:rPr>
                <w:color w:val="000000" w:themeColor="text1"/>
                <w:sz w:val="18"/>
                <w:szCs w:val="18"/>
              </w:rPr>
              <w:t>Input</w:t>
            </w:r>
          </w:p>
        </w:tc>
        <w:tc>
          <w:tcPr>
            <w:tcW w:w="53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0EDD7FD" w14:textId="072E9C56" w:rsidR="00A50EDE" w:rsidRPr="00C7229F" w:rsidRDefault="00205D35" w:rsidP="00B33A03">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Pr>
                <w:sz w:val="18"/>
                <w:szCs w:val="18"/>
              </w:rPr>
              <w:t xml:space="preserve">Reset signal </w:t>
            </w:r>
            <w:r w:rsidR="00534FA1">
              <w:rPr>
                <w:sz w:val="18"/>
                <w:szCs w:val="18"/>
              </w:rPr>
              <w:t>to stop Thread cycle</w:t>
            </w:r>
          </w:p>
        </w:tc>
      </w:tr>
      <w:tr w:rsidR="00A50EDE" w:rsidRPr="006C29C7" w14:paraId="11E5536B" w14:textId="77777777" w:rsidTr="00D541F3">
        <w:trPr>
          <w:cnfStyle w:val="000000100000" w:firstRow="0" w:lastRow="0" w:firstColumn="0" w:lastColumn="0" w:oddVBand="0" w:evenVBand="0" w:oddHBand="1" w:evenHBand="0" w:firstRowFirstColumn="0" w:firstRowLastColumn="0" w:lastRowFirstColumn="0" w:lastRowLastColumn="0"/>
          <w:trHeight w:val="163"/>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D76066B" w14:textId="72A4064D" w:rsidR="00A50EDE" w:rsidRPr="006C29C7" w:rsidRDefault="00D541F3" w:rsidP="00B33A03">
            <w:pPr>
              <w:pStyle w:val="af"/>
              <w:rPr>
                <w:color w:val="000000" w:themeColor="text1"/>
                <w:sz w:val="18"/>
                <w:szCs w:val="18"/>
              </w:rPr>
            </w:pPr>
            <w:r w:rsidRPr="00D232C9">
              <w:rPr>
                <w:color w:val="000000" w:themeColor="text1"/>
                <w:sz w:val="18"/>
                <w:szCs w:val="18"/>
              </w:rPr>
              <w:t>InstFetchQ101H</w:t>
            </w:r>
          </w:p>
        </w:tc>
        <w:tc>
          <w:tcPr>
            <w:tcW w:w="5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3E11249" w14:textId="45B294DD" w:rsidR="00A50EDE" w:rsidRPr="00C7229F" w:rsidRDefault="00D232C9" w:rsidP="00B33A03">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C7229F">
              <w:rPr>
                <w:color w:val="000000" w:themeColor="text1"/>
                <w:sz w:val="18"/>
                <w:szCs w:val="18"/>
              </w:rPr>
              <w:t>32</w:t>
            </w:r>
          </w:p>
        </w:tc>
        <w:tc>
          <w:tcPr>
            <w:tcW w:w="9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C874513" w14:textId="77777777" w:rsidR="00A50EDE" w:rsidRPr="00C7229F" w:rsidRDefault="00A50EDE" w:rsidP="00B33A03">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C7229F">
              <w:rPr>
                <w:color w:val="000000" w:themeColor="text1"/>
                <w:sz w:val="18"/>
                <w:szCs w:val="18"/>
              </w:rPr>
              <w:t>Input</w:t>
            </w:r>
          </w:p>
        </w:tc>
        <w:tc>
          <w:tcPr>
            <w:tcW w:w="53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C71B97A" w14:textId="09743647" w:rsidR="00A50EDE" w:rsidRPr="00C7229F" w:rsidRDefault="00534FA1" w:rsidP="00B33A03">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Pr>
                <w:sz w:val="18"/>
                <w:szCs w:val="18"/>
              </w:rPr>
              <w:t>Instruction received from I_MEM at Decode stage</w:t>
            </w:r>
          </w:p>
        </w:tc>
      </w:tr>
      <w:tr w:rsidR="00A50EDE" w:rsidRPr="006C29C7" w14:paraId="5D9A7074" w14:textId="77777777" w:rsidTr="00D541F3">
        <w:trPr>
          <w:trHeight w:val="163"/>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5BDD809" w14:textId="649CCBEE" w:rsidR="00A50EDE" w:rsidRPr="006C29C7" w:rsidRDefault="00D541F3" w:rsidP="00B33A03">
            <w:pPr>
              <w:pStyle w:val="af"/>
              <w:rPr>
                <w:color w:val="000000" w:themeColor="text1"/>
                <w:sz w:val="18"/>
                <w:szCs w:val="18"/>
              </w:rPr>
            </w:pPr>
            <w:r w:rsidRPr="00D232C9">
              <w:rPr>
                <w:color w:val="000000" w:themeColor="text1"/>
                <w:sz w:val="18"/>
                <w:szCs w:val="18"/>
              </w:rPr>
              <w:t>MemRdDataQ104H</w:t>
            </w:r>
          </w:p>
        </w:tc>
        <w:tc>
          <w:tcPr>
            <w:tcW w:w="5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F159287" w14:textId="77777777" w:rsidR="00A50EDE" w:rsidRPr="00C7229F" w:rsidRDefault="00A50EDE" w:rsidP="00B33A03">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C7229F">
              <w:rPr>
                <w:color w:val="000000" w:themeColor="text1"/>
                <w:sz w:val="18"/>
                <w:szCs w:val="18"/>
              </w:rPr>
              <w:t xml:space="preserve">32 </w:t>
            </w:r>
          </w:p>
        </w:tc>
        <w:tc>
          <w:tcPr>
            <w:tcW w:w="9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9A34D42" w14:textId="77777777" w:rsidR="00A50EDE" w:rsidRPr="00C7229F" w:rsidRDefault="00A50EDE" w:rsidP="00B33A03">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C7229F">
              <w:rPr>
                <w:color w:val="000000" w:themeColor="text1"/>
                <w:sz w:val="18"/>
                <w:szCs w:val="18"/>
              </w:rPr>
              <w:t>Input</w:t>
            </w:r>
          </w:p>
        </w:tc>
        <w:tc>
          <w:tcPr>
            <w:tcW w:w="53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8D7E5E0" w14:textId="7FCD50B8" w:rsidR="00A50EDE" w:rsidRPr="00C7229F" w:rsidRDefault="007E0B16" w:rsidP="00B33A03">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Pr>
                <w:sz w:val="18"/>
                <w:szCs w:val="18"/>
              </w:rPr>
              <w:t>Data</w:t>
            </w:r>
            <w:r w:rsidR="00990F96">
              <w:rPr>
                <w:sz w:val="18"/>
                <w:szCs w:val="18"/>
              </w:rPr>
              <w:t xml:space="preserve"> requested at Memory Access stage received from D_MEM at Write Back stage</w:t>
            </w:r>
          </w:p>
        </w:tc>
      </w:tr>
      <w:tr w:rsidR="00A50EDE" w:rsidRPr="00C16C08" w14:paraId="0B505691" w14:textId="77777777" w:rsidTr="00D541F3">
        <w:trPr>
          <w:cnfStyle w:val="000000100000" w:firstRow="0" w:lastRow="0" w:firstColumn="0" w:lastColumn="0" w:oddVBand="0" w:evenVBand="0" w:oddHBand="1" w:evenHBand="0" w:firstRowFirstColumn="0" w:firstRowLastColumn="0" w:lastRowFirstColumn="0" w:lastRowLastColumn="0"/>
          <w:trHeight w:val="163"/>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8D9072F" w14:textId="06B754DF" w:rsidR="00A50EDE" w:rsidRPr="00D232C9" w:rsidRDefault="00D541F3" w:rsidP="00B33A03">
            <w:pPr>
              <w:pStyle w:val="af"/>
              <w:rPr>
                <w:color w:val="000000" w:themeColor="text1"/>
                <w:sz w:val="18"/>
                <w:szCs w:val="18"/>
              </w:rPr>
            </w:pPr>
            <w:r w:rsidRPr="00D232C9">
              <w:rPr>
                <w:color w:val="000000" w:themeColor="text1"/>
                <w:sz w:val="18"/>
                <w:szCs w:val="18"/>
              </w:rPr>
              <w:t>C2F_RspMatchQ104H</w:t>
            </w:r>
          </w:p>
        </w:tc>
        <w:tc>
          <w:tcPr>
            <w:tcW w:w="5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8F53EEA" w14:textId="77777777" w:rsidR="00A50EDE" w:rsidRPr="00C7229F" w:rsidRDefault="00A50EDE" w:rsidP="00B33A03">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C7229F">
              <w:rPr>
                <w:color w:val="000000" w:themeColor="text1"/>
                <w:sz w:val="18"/>
                <w:szCs w:val="18"/>
              </w:rPr>
              <w:t>1</w:t>
            </w:r>
          </w:p>
        </w:tc>
        <w:tc>
          <w:tcPr>
            <w:tcW w:w="9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37B4A42" w14:textId="77777777" w:rsidR="00A50EDE" w:rsidRPr="00C7229F" w:rsidRDefault="00A50EDE" w:rsidP="00B33A03">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C7229F">
              <w:rPr>
                <w:color w:val="000000" w:themeColor="text1"/>
                <w:sz w:val="18"/>
                <w:szCs w:val="18"/>
              </w:rPr>
              <w:t>Input</w:t>
            </w:r>
          </w:p>
        </w:tc>
        <w:tc>
          <w:tcPr>
            <w:tcW w:w="53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BDCA91B" w14:textId="68568B12" w:rsidR="00A50EDE" w:rsidRPr="00C7229F" w:rsidRDefault="007E0B16" w:rsidP="00B33A03">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Pr>
                <w:sz w:val="18"/>
                <w:szCs w:val="18"/>
              </w:rPr>
              <w:t xml:space="preserve">Data requested at Memory Access stage from </w:t>
            </w:r>
            <w:r w:rsidR="00055665">
              <w:rPr>
                <w:sz w:val="18"/>
                <w:szCs w:val="18"/>
              </w:rPr>
              <w:t xml:space="preserve">different GPC_4T memory </w:t>
            </w:r>
            <w:r>
              <w:rPr>
                <w:sz w:val="18"/>
                <w:szCs w:val="18"/>
              </w:rPr>
              <w:t>received from D_MEM at Write Back stage</w:t>
            </w:r>
            <w:r w:rsidR="002F1A1C">
              <w:rPr>
                <w:sz w:val="18"/>
                <w:szCs w:val="18"/>
              </w:rPr>
              <w:t>.</w:t>
            </w:r>
          </w:p>
        </w:tc>
      </w:tr>
      <w:tr w:rsidR="00A50EDE" w:rsidRPr="006C29C7" w14:paraId="351F156B" w14:textId="77777777" w:rsidTr="00D541F3">
        <w:trPr>
          <w:trHeight w:val="163"/>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4159F91" w14:textId="5D068F67" w:rsidR="00A50EDE" w:rsidRPr="003473F6" w:rsidRDefault="00D232C9" w:rsidP="00B33A03">
            <w:pPr>
              <w:pStyle w:val="af"/>
              <w:rPr>
                <w:color w:val="000000" w:themeColor="text1"/>
                <w:sz w:val="18"/>
                <w:szCs w:val="18"/>
              </w:rPr>
            </w:pPr>
            <w:r w:rsidRPr="003473F6">
              <w:rPr>
                <w:color w:val="000000" w:themeColor="text1"/>
                <w:sz w:val="18"/>
                <w:szCs w:val="18"/>
              </w:rPr>
              <w:t>T</w:t>
            </w:r>
            <w:r w:rsidR="00C14CCC" w:rsidRPr="003473F6">
              <w:rPr>
                <w:color w:val="000000" w:themeColor="text1"/>
                <w:sz w:val="18"/>
                <w:szCs w:val="18"/>
              </w:rPr>
              <w:t>[i]</w:t>
            </w:r>
            <w:r w:rsidRPr="003473F6">
              <w:rPr>
                <w:color w:val="000000" w:themeColor="text1"/>
                <w:sz w:val="18"/>
                <w:szCs w:val="18"/>
              </w:rPr>
              <w:t>RcAccess</w:t>
            </w:r>
          </w:p>
        </w:tc>
        <w:tc>
          <w:tcPr>
            <w:tcW w:w="5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C973B90" w14:textId="77777777" w:rsidR="00A50EDE" w:rsidRPr="003473F6" w:rsidRDefault="00A50EDE" w:rsidP="00B33A03">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3473F6">
              <w:rPr>
                <w:color w:val="000000" w:themeColor="text1"/>
                <w:sz w:val="18"/>
                <w:szCs w:val="18"/>
              </w:rPr>
              <w:t>1</w:t>
            </w:r>
          </w:p>
        </w:tc>
        <w:tc>
          <w:tcPr>
            <w:tcW w:w="9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0D504DE" w14:textId="77777777" w:rsidR="00A50EDE" w:rsidRPr="003473F6" w:rsidRDefault="00A50EDE" w:rsidP="00B33A03">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3473F6">
              <w:rPr>
                <w:color w:val="000000" w:themeColor="text1"/>
                <w:sz w:val="18"/>
                <w:szCs w:val="18"/>
              </w:rPr>
              <w:t>Input</w:t>
            </w:r>
          </w:p>
        </w:tc>
        <w:tc>
          <w:tcPr>
            <w:tcW w:w="53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7286E60" w14:textId="1FAD74CB" w:rsidR="00A50EDE" w:rsidRPr="003473F6" w:rsidRDefault="003473F6" w:rsidP="00517B30">
            <w:pPr>
              <w:pStyle w:val="af"/>
              <w:keepNext/>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3473F6">
              <w:rPr>
                <w:color w:val="000000" w:themeColor="text1"/>
                <w:sz w:val="18"/>
                <w:szCs w:val="18"/>
              </w:rPr>
              <w:t>Comes from D MEM WRAP to freeze thread i PC if accessed non</w:t>
            </w:r>
            <w:r>
              <w:rPr>
                <w:color w:val="000000" w:themeColor="text1"/>
                <w:sz w:val="18"/>
                <w:szCs w:val="18"/>
              </w:rPr>
              <w:t>-</w:t>
            </w:r>
            <w:r w:rsidRPr="003473F6">
              <w:rPr>
                <w:color w:val="000000" w:themeColor="text1"/>
                <w:sz w:val="18"/>
                <w:szCs w:val="18"/>
              </w:rPr>
              <w:t>local memory</w:t>
            </w:r>
          </w:p>
        </w:tc>
      </w:tr>
    </w:tbl>
    <w:p w14:paraId="478C25EC" w14:textId="087BDE23" w:rsidR="007F16DA" w:rsidRDefault="00517B30" w:rsidP="00517B30">
      <w:pPr>
        <w:pStyle w:val="ae"/>
      </w:pPr>
      <w:bookmarkStart w:id="21" w:name="_Toc91955532"/>
      <w:r>
        <w:t xml:space="preserve">Table </w:t>
      </w:r>
      <w:r w:rsidR="00D96F07">
        <w:fldChar w:fldCharType="begin"/>
      </w:r>
      <w:r w:rsidR="00D96F07">
        <w:instrText xml:space="preserve"> SEQ Table \* ARABIC </w:instrText>
      </w:r>
      <w:r w:rsidR="00D96F07">
        <w:fldChar w:fldCharType="separate"/>
      </w:r>
      <w:r w:rsidR="00785D79">
        <w:rPr>
          <w:noProof/>
        </w:rPr>
        <w:t>4</w:t>
      </w:r>
      <w:r w:rsidR="00D96F07">
        <w:rPr>
          <w:noProof/>
        </w:rPr>
        <w:fldChar w:fldCharType="end"/>
      </w:r>
      <w:r>
        <w:t xml:space="preserve"> - Core interface</w:t>
      </w:r>
      <w:bookmarkEnd w:id="21"/>
    </w:p>
    <w:p w14:paraId="4FB6610D" w14:textId="1867B7C4" w:rsidR="00A50EDE" w:rsidRPr="008E48A4" w:rsidRDefault="007F16DA" w:rsidP="007F16DA">
      <w:r>
        <w:br w:type="page"/>
      </w:r>
    </w:p>
    <w:p w14:paraId="706486D4" w14:textId="77777777" w:rsidR="00700D6A" w:rsidRDefault="00700D6A" w:rsidP="000626AD">
      <w:pPr>
        <w:pStyle w:val="3"/>
        <w:sectPr w:rsidR="00700D6A" w:rsidSect="006C3DBA">
          <w:headerReference w:type="default" r:id="rId32"/>
          <w:footerReference w:type="default" r:id="rId33"/>
          <w:pgSz w:w="11906" w:h="16838"/>
          <w:pgMar w:top="567" w:right="1440" w:bottom="567" w:left="1440" w:header="709" w:footer="709" w:gutter="0"/>
          <w:cols w:space="708"/>
          <w:docGrid w:linePitch="360"/>
        </w:sectPr>
      </w:pPr>
    </w:p>
    <w:p w14:paraId="041FE381" w14:textId="51218159" w:rsidR="000626AD" w:rsidRDefault="000626AD" w:rsidP="000626AD">
      <w:pPr>
        <w:pStyle w:val="3"/>
      </w:pPr>
      <w:bookmarkStart w:id="22" w:name="_Toc91966903"/>
      <w:r>
        <w:lastRenderedPageBreak/>
        <w:t xml:space="preserve">Detailed Core Block </w:t>
      </w:r>
      <w:r w:rsidR="00E73723">
        <w:t>D</w:t>
      </w:r>
      <w:r>
        <w:t>iagram</w:t>
      </w:r>
      <w:bookmarkEnd w:id="22"/>
    </w:p>
    <w:p w14:paraId="4873E78F" w14:textId="293B84C0" w:rsidR="000A7578" w:rsidRPr="000A7578" w:rsidRDefault="00517B30" w:rsidP="000A7578">
      <w:r>
        <w:rPr>
          <w:noProof/>
        </w:rPr>
        <mc:AlternateContent>
          <mc:Choice Requires="wps">
            <w:drawing>
              <wp:anchor distT="0" distB="0" distL="114300" distR="114300" simplePos="0" relativeHeight="251734016" behindDoc="0" locked="0" layoutInCell="1" allowOverlap="1" wp14:anchorId="6B6075D7" wp14:editId="32C9DA52">
                <wp:simplePos x="0" y="0"/>
                <wp:positionH relativeFrom="column">
                  <wp:posOffset>-351790</wp:posOffset>
                </wp:positionH>
                <wp:positionV relativeFrom="paragraph">
                  <wp:posOffset>3660775</wp:posOffset>
                </wp:positionV>
                <wp:extent cx="10676255" cy="635"/>
                <wp:effectExtent l="0" t="0" r="0" b="0"/>
                <wp:wrapThrough wrapText="bothSides">
                  <wp:wrapPolygon edited="0">
                    <wp:start x="0" y="0"/>
                    <wp:lineTo x="0" y="21600"/>
                    <wp:lineTo x="21600" y="21600"/>
                    <wp:lineTo x="21600" y="0"/>
                  </wp:wrapPolygon>
                </wp:wrapThrough>
                <wp:docPr id="47" name="Text Box 47"/>
                <wp:cNvGraphicFramePr/>
                <a:graphic xmlns:a="http://schemas.openxmlformats.org/drawingml/2006/main">
                  <a:graphicData uri="http://schemas.microsoft.com/office/word/2010/wordprocessingShape">
                    <wps:wsp>
                      <wps:cNvSpPr txBox="1"/>
                      <wps:spPr>
                        <a:xfrm>
                          <a:off x="0" y="0"/>
                          <a:ext cx="10676255" cy="635"/>
                        </a:xfrm>
                        <a:prstGeom prst="rect">
                          <a:avLst/>
                        </a:prstGeom>
                        <a:solidFill>
                          <a:prstClr val="white"/>
                        </a:solidFill>
                        <a:ln>
                          <a:noFill/>
                        </a:ln>
                      </wps:spPr>
                      <wps:txbx>
                        <w:txbxContent>
                          <w:p w14:paraId="73A7FE2B" w14:textId="3396155E" w:rsidR="00517B30" w:rsidRPr="002001F6" w:rsidRDefault="00517B30" w:rsidP="00517B30">
                            <w:pPr>
                              <w:pStyle w:val="ae"/>
                              <w:rPr>
                                <w:noProof/>
                              </w:rPr>
                            </w:pPr>
                            <w:bookmarkStart w:id="23" w:name="_Toc91955503"/>
                            <w:r>
                              <w:t xml:space="preserve">Figure </w:t>
                            </w:r>
                            <w:r w:rsidR="00D96F07">
                              <w:fldChar w:fldCharType="begin"/>
                            </w:r>
                            <w:r w:rsidR="00D96F07">
                              <w:instrText xml:space="preserve"> SEQ Figure \* ARABIC </w:instrText>
                            </w:r>
                            <w:r w:rsidR="00D96F07">
                              <w:fldChar w:fldCharType="separate"/>
                            </w:r>
                            <w:r w:rsidR="00785D79">
                              <w:rPr>
                                <w:noProof/>
                              </w:rPr>
                              <w:t>2</w:t>
                            </w:r>
                            <w:r w:rsidR="00D96F07">
                              <w:rPr>
                                <w:noProof/>
                              </w:rPr>
                              <w:fldChar w:fldCharType="end"/>
                            </w:r>
                            <w:r>
                              <w:t xml:space="preserve"> - Core Block diagram</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6075D7" id="Text Box 47" o:spid="_x0000_s1031" type="#_x0000_t202" style="position:absolute;margin-left:-27.7pt;margin-top:288.25pt;width:840.6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" stroked="f">
                <v:textbox style="mso-fit-shape-to-text:t" inset="0,0,0,0">
                  <w:txbxContent>
                    <w:p w14:paraId="73A7FE2B" w14:textId="3396155E" w:rsidR="00517B30" w:rsidRPr="002001F6" w:rsidRDefault="00517B30" w:rsidP="00517B30">
                      <w:pPr>
                        <w:pStyle w:val="ae"/>
                        <w:rPr>
                          <w:noProof/>
                        </w:rPr>
                      </w:pPr>
                      <w:bookmarkStart w:id="24" w:name="_Toc91955503"/>
                      <w:r>
                        <w:t xml:space="preserve">Figure </w:t>
                      </w:r>
                      <w:r w:rsidR="00D96F07">
                        <w:fldChar w:fldCharType="begin"/>
                      </w:r>
                      <w:r w:rsidR="00D96F07">
                        <w:instrText xml:space="preserve"> SEQ Figure \* ARABIC </w:instrText>
                      </w:r>
                      <w:r w:rsidR="00D96F07">
                        <w:fldChar w:fldCharType="separate"/>
                      </w:r>
                      <w:r w:rsidR="00785D79">
                        <w:rPr>
                          <w:noProof/>
                        </w:rPr>
                        <w:t>2</w:t>
                      </w:r>
                      <w:r w:rsidR="00D96F07">
                        <w:rPr>
                          <w:noProof/>
                        </w:rPr>
                        <w:fldChar w:fldCharType="end"/>
                      </w:r>
                      <w:r>
                        <w:t xml:space="preserve"> - Core Block diagram</w:t>
                      </w:r>
                      <w:bookmarkEnd w:id="24"/>
                    </w:p>
                  </w:txbxContent>
                </v:textbox>
                <w10:wrap type="through"/>
              </v:shape>
            </w:pict>
          </mc:Fallback>
        </mc:AlternateContent>
      </w:r>
      <w:r w:rsidR="007319B6">
        <w:rPr>
          <w:noProof/>
        </w:rPr>
        <w:drawing>
          <wp:anchor distT="0" distB="0" distL="114300" distR="114300" simplePos="0" relativeHeight="251667456" behindDoc="0" locked="0" layoutInCell="1" allowOverlap="1" wp14:anchorId="4E0180BE" wp14:editId="4178E03A">
            <wp:simplePos x="0" y="0"/>
            <wp:positionH relativeFrom="margin">
              <wp:align>center</wp:align>
            </wp:positionH>
            <wp:positionV relativeFrom="paragraph">
              <wp:posOffset>279400</wp:posOffset>
            </wp:positionV>
            <wp:extent cx="10676255" cy="3324225"/>
            <wp:effectExtent l="0" t="0" r="0" b="9525"/>
            <wp:wrapThrough wrapText="bothSides">
              <wp:wrapPolygon edited="0">
                <wp:start x="0" y="0"/>
                <wp:lineTo x="0" y="21538"/>
                <wp:lineTo x="21545" y="21538"/>
                <wp:lineTo x="21545" y="0"/>
                <wp:lineTo x="0" y="0"/>
              </wp:wrapPolygon>
            </wp:wrapThrough>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0676255" cy="3324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6A94A1" w14:textId="5F29D11C" w:rsidR="007F16DA" w:rsidRDefault="007F16DA">
      <w:r>
        <w:rPr>
          <w:b/>
          <w:bCs/>
        </w:rPr>
        <w:br w:type="page"/>
      </w:r>
    </w:p>
    <w:p w14:paraId="1044D5D0" w14:textId="77777777" w:rsidR="003E0A30" w:rsidRDefault="003E0A30" w:rsidP="000626AD">
      <w:pPr>
        <w:pStyle w:val="3"/>
        <w:sectPr w:rsidR="003E0A30" w:rsidSect="00DE6936">
          <w:pgSz w:w="16838" w:h="11906" w:orient="landscape"/>
          <w:pgMar w:top="1440" w:right="567" w:bottom="1440" w:left="567" w:header="709" w:footer="709" w:gutter="0"/>
          <w:cols w:space="708"/>
          <w:docGrid w:linePitch="360"/>
        </w:sectPr>
      </w:pPr>
    </w:p>
    <w:p w14:paraId="5BBFC79F" w14:textId="18B4CB39" w:rsidR="007319B6" w:rsidRDefault="00406876" w:rsidP="000626AD">
      <w:pPr>
        <w:pStyle w:val="3"/>
      </w:pPr>
      <w:bookmarkStart w:id="25" w:name="_Toc91966904"/>
      <w:r>
        <w:lastRenderedPageBreak/>
        <w:t>Thread Switch</w:t>
      </w:r>
      <w:r w:rsidR="007C4712">
        <w:t xml:space="preserve"> and Scheduler</w:t>
      </w:r>
      <w:bookmarkEnd w:id="25"/>
    </w:p>
    <w:p w14:paraId="648D83FB" w14:textId="20C29C23" w:rsidR="00F01871" w:rsidRDefault="00D04B2F" w:rsidP="00F01871">
      <w:pPr>
        <w:keepNext/>
      </w:pPr>
      <w:r>
        <w:t>Before</w:t>
      </w:r>
      <w:r w:rsidR="00C37AD3">
        <w:t xml:space="preserve"> the pipe stages</w:t>
      </w:r>
      <w:r>
        <w:t xml:space="preserve">, or more </w:t>
      </w:r>
      <w:r w:rsidR="00FA70C7">
        <w:t>abstract</w:t>
      </w:r>
      <w:r>
        <w:t>, above all the pipeline</w:t>
      </w:r>
      <w:r w:rsidR="00FA70C7">
        <w:t>, is the logic that determine the threads</w:t>
      </w:r>
      <w:r w:rsidR="00C34195">
        <w:t xml:space="preserve"> scheduler</w:t>
      </w:r>
      <w:r w:rsidR="006908FD">
        <w:t>.</w:t>
      </w:r>
      <w:r w:rsidR="00C37AD3">
        <w:t xml:space="preserve"> </w:t>
      </w:r>
      <w:r w:rsidR="00B715FF">
        <w:t xml:space="preserve">Each thread is decoded as a 4 bits </w:t>
      </w:r>
      <w:r w:rsidR="006C20C5">
        <w:t xml:space="preserve">number – 0001 , 0010 , 0100 , 1000 for thread 0, 1, 2, 3 </w:t>
      </w:r>
      <w:r w:rsidR="00996152" w:rsidRPr="00996152">
        <w:t>respectively</w:t>
      </w:r>
      <w:r w:rsidR="006C20C5">
        <w:t>.</w:t>
      </w:r>
      <w:r w:rsidR="0018455D">
        <w:br/>
        <w:t xml:space="preserve">Five signals, one for each pipe stage, </w:t>
      </w:r>
      <w:r w:rsidR="00E37B15">
        <w:t xml:space="preserve">holding the thread number currently in this stage. For </w:t>
      </w:r>
      <w:r w:rsidR="00F01871">
        <w:t>example,</w:t>
      </w:r>
      <w:r w:rsidR="00E37B15">
        <w:t xml:space="preserve"> </w:t>
      </w:r>
      <w:r w:rsidR="009A1300">
        <w:t xml:space="preserve">ThreadQ100H will hold 1000 means that thread </w:t>
      </w:r>
      <w:r w:rsidR="00C87D13">
        <w:t xml:space="preserve">3 currently in stage Q100H which means that ThreadQ101H will hold 0100 and ThreadQ102H will hold 0010 </w:t>
      </w:r>
      <w:r w:rsidR="009531B5">
        <w:t>,etc.</w:t>
      </w:r>
      <w:r w:rsidR="00D371D4">
        <w:br/>
      </w:r>
      <w:r w:rsidR="00D371D4" w:rsidRPr="00F91336">
        <w:rPr>
          <w:noProof/>
        </w:rPr>
        <w:drawing>
          <wp:inline distT="0" distB="0" distL="0" distR="0" wp14:anchorId="12DD10C8" wp14:editId="553EF207">
            <wp:extent cx="4867342" cy="2714625"/>
            <wp:effectExtent l="0" t="0" r="9525" b="0"/>
            <wp:docPr id="40" name="תמונה 3">
              <a:extLst xmlns:a="http://schemas.openxmlformats.org/drawingml/2006/main">
                <a:ext uri="{FF2B5EF4-FFF2-40B4-BE49-F238E27FC236}">
                  <a16:creationId xmlns:a16="http://schemas.microsoft.com/office/drawing/2014/main" id="{2249A8C1-4128-45FC-859A-49C3061C9F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3">
                      <a:extLst>
                        <a:ext uri="{FF2B5EF4-FFF2-40B4-BE49-F238E27FC236}">
                          <a16:creationId xmlns:a16="http://schemas.microsoft.com/office/drawing/2014/main" id="{2249A8C1-4128-45FC-859A-49C3061C9FB7}"/>
                        </a:ext>
                      </a:extLst>
                    </pic:cNvPr>
                    <pic:cNvPicPr>
                      <a:picLocks noChangeAspect="1"/>
                    </pic:cNvPicPr>
                  </pic:nvPicPr>
                  <pic:blipFill>
                    <a:blip r:embed="rId35"/>
                    <a:stretch>
                      <a:fillRect/>
                    </a:stretch>
                  </pic:blipFill>
                  <pic:spPr>
                    <a:xfrm>
                      <a:off x="0" y="0"/>
                      <a:ext cx="4874193" cy="2718446"/>
                    </a:xfrm>
                    <a:prstGeom prst="rect">
                      <a:avLst/>
                    </a:prstGeom>
                  </pic:spPr>
                </pic:pic>
              </a:graphicData>
            </a:graphic>
          </wp:inline>
        </w:drawing>
      </w:r>
    </w:p>
    <w:p w14:paraId="240D2CD2" w14:textId="6DF25BF3" w:rsidR="00F01871" w:rsidRDefault="00F01871" w:rsidP="00F01871">
      <w:pPr>
        <w:pStyle w:val="ae"/>
      </w:pPr>
      <w:bookmarkStart w:id="26" w:name="_Toc91955504"/>
      <w:r>
        <w:t xml:space="preserve">Figure </w:t>
      </w:r>
      <w:fldSimple w:instr=" SEQ Figure \* ARABIC ">
        <w:r w:rsidR="00785D79">
          <w:rPr>
            <w:noProof/>
          </w:rPr>
          <w:t>3</w:t>
        </w:r>
      </w:fldSimple>
      <w:r>
        <w:rPr>
          <w:noProof/>
        </w:rPr>
        <w:t xml:space="preserve"> - scheduler design</w:t>
      </w:r>
      <w:bookmarkEnd w:id="26"/>
    </w:p>
    <w:p w14:paraId="123FA451" w14:textId="02EA1742" w:rsidR="00F01871" w:rsidRDefault="00996152" w:rsidP="00F01871">
      <w:pPr>
        <w:keepNext/>
      </w:pPr>
      <w:r>
        <w:t>T</w:t>
      </w:r>
      <w:r w:rsidR="00B715FF">
        <w:t xml:space="preserve">he scheduler is implemented with a </w:t>
      </w:r>
      <w:r w:rsidR="00803284" w:rsidRPr="00803284">
        <w:rPr>
          <w:b/>
          <w:bCs/>
        </w:rPr>
        <w:t>shift register</w:t>
      </w:r>
      <w:r w:rsidR="00803284">
        <w:t xml:space="preserve"> </w:t>
      </w:r>
      <w:r w:rsidR="00B715FF">
        <w:t>flop with a "reset value"</w:t>
      </w:r>
      <w:r w:rsidR="00535652">
        <w:t xml:space="preserve"> = 0001</w:t>
      </w:r>
      <w:r w:rsidR="00B21AEB">
        <w:t>, input NextThreadQ100H and output ThreadQ100H</w:t>
      </w:r>
      <w:r w:rsidR="00B715FF">
        <w:t>.</w:t>
      </w:r>
      <w:r w:rsidR="00B21AEB">
        <w:br/>
      </w:r>
      <w:r w:rsidR="00535652">
        <w:t xml:space="preserve">At first </w:t>
      </w:r>
      <w:r w:rsidR="00B21AEB">
        <w:t>ThreadQ100H will hold reset value 0001.</w:t>
      </w:r>
      <w:r w:rsidR="00D371D4">
        <w:t xml:space="preserve"> with the</w:t>
      </w:r>
      <w:r w:rsidR="00B87BD1">
        <w:t xml:space="preserve"> implementation logic, NextThreadQ100H will get the 3 LSB of ThreadQ100H as its MSB</w:t>
      </w:r>
      <w:r w:rsidR="008B715E">
        <w:t xml:space="preserve"> and will hold the value "0010" which is the next thread that will run on stage Q100H</w:t>
      </w:r>
      <w:r w:rsidR="00690A8E">
        <w:t xml:space="preserve"> in the next cycle.</w:t>
      </w:r>
      <w:r w:rsidR="00690A8E">
        <w:br/>
        <w:t xml:space="preserve">With some bitwise shifting, </w:t>
      </w:r>
      <w:r w:rsidR="007908EC" w:rsidRPr="007908EC">
        <w:t>ThreadQ101H, ThreadQ102H and ThreadQ103H will get the values 1000 , 0100 ,0010</w:t>
      </w:r>
      <w:r w:rsidR="007B5A23">
        <w:t xml:space="preserve">. </w:t>
      </w:r>
      <w:r w:rsidR="007B5A23">
        <w:br/>
        <w:t xml:space="preserve">On the next cycle, </w:t>
      </w:r>
      <w:r w:rsidR="00876878">
        <w:t xml:space="preserve">ThreadQ100H will get the value 0010 and </w:t>
      </w:r>
      <w:r w:rsidR="00C10AC9">
        <w:t>NextThreadQ100H with the shift register will get 0100 and so on.</w:t>
      </w:r>
      <w:r w:rsidR="00916CCB" w:rsidRPr="00916CCB">
        <w:rPr>
          <w:noProof/>
        </w:rPr>
        <w:t xml:space="preserve"> </w:t>
      </w:r>
      <w:r w:rsidR="00916CCB" w:rsidRPr="00916CCB">
        <w:rPr>
          <w:noProof/>
        </w:rPr>
        <w:drawing>
          <wp:inline distT="0" distB="0" distL="0" distR="0" wp14:anchorId="287275B1" wp14:editId="6AD7D207">
            <wp:extent cx="5731510" cy="1071245"/>
            <wp:effectExtent l="0" t="0" r="2540" b="0"/>
            <wp:docPr id="41"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071245"/>
                    </a:xfrm>
                    <a:prstGeom prst="rect">
                      <a:avLst/>
                    </a:prstGeom>
                  </pic:spPr>
                </pic:pic>
              </a:graphicData>
            </a:graphic>
          </wp:inline>
        </w:drawing>
      </w:r>
    </w:p>
    <w:p w14:paraId="3920F9F3" w14:textId="52AC7F39" w:rsidR="00F91336" w:rsidRDefault="00F01871" w:rsidP="00F01871">
      <w:pPr>
        <w:pStyle w:val="ae"/>
      </w:pPr>
      <w:bookmarkStart w:id="27" w:name="_Toc91955505"/>
      <w:r>
        <w:t xml:space="preserve">Figure </w:t>
      </w:r>
      <w:fldSimple w:instr=" SEQ Figure \* ARABIC ">
        <w:r w:rsidR="00785D79">
          <w:rPr>
            <w:noProof/>
          </w:rPr>
          <w:t>4</w:t>
        </w:r>
      </w:fldSimple>
      <w:r>
        <w:rPr>
          <w:noProof/>
        </w:rPr>
        <w:t xml:space="preserve"> - Schedulr code</w:t>
      </w:r>
      <w:bookmarkEnd w:id="27"/>
    </w:p>
    <w:tbl>
      <w:tblPr>
        <w:tblStyle w:val="4-1"/>
        <w:tblW w:w="0" w:type="auto"/>
        <w:tblLook w:val="04A0" w:firstRow="1" w:lastRow="0" w:firstColumn="1" w:lastColumn="0" w:noHBand="0" w:noVBand="1"/>
      </w:tblPr>
      <w:tblGrid>
        <w:gridCol w:w="1502"/>
        <w:gridCol w:w="1502"/>
        <w:gridCol w:w="1503"/>
        <w:gridCol w:w="1503"/>
        <w:gridCol w:w="1503"/>
        <w:gridCol w:w="1503"/>
      </w:tblGrid>
      <w:tr w:rsidR="00916CCB" w14:paraId="405B6AC3" w14:textId="77777777" w:rsidTr="00F018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2CE35902" w14:textId="77777777" w:rsidR="00916CCB" w:rsidRDefault="00916CCB" w:rsidP="00916CCB"/>
        </w:tc>
        <w:tc>
          <w:tcPr>
            <w:tcW w:w="1502" w:type="dxa"/>
          </w:tcPr>
          <w:p w14:paraId="28DA7726" w14:textId="43C6C480" w:rsidR="00916CCB" w:rsidRDefault="00916CCB" w:rsidP="00916CCB">
            <w:pPr>
              <w:cnfStyle w:val="100000000000" w:firstRow="1" w:lastRow="0" w:firstColumn="0" w:lastColumn="0" w:oddVBand="0" w:evenVBand="0" w:oddHBand="0" w:evenHBand="0" w:firstRowFirstColumn="0" w:firstRowLastColumn="0" w:lastRowFirstColumn="0" w:lastRowLastColumn="0"/>
            </w:pPr>
            <w:r w:rsidRPr="00073077">
              <w:t>Q100H</w:t>
            </w:r>
          </w:p>
        </w:tc>
        <w:tc>
          <w:tcPr>
            <w:tcW w:w="1503" w:type="dxa"/>
          </w:tcPr>
          <w:p w14:paraId="6019A2FA" w14:textId="3B6D2B08" w:rsidR="00916CCB" w:rsidRDefault="00916CCB" w:rsidP="00916CCB">
            <w:pPr>
              <w:cnfStyle w:val="100000000000" w:firstRow="1" w:lastRow="0" w:firstColumn="0" w:lastColumn="0" w:oddVBand="0" w:evenVBand="0" w:oddHBand="0" w:evenHBand="0" w:firstRowFirstColumn="0" w:firstRowLastColumn="0" w:lastRowFirstColumn="0" w:lastRowLastColumn="0"/>
            </w:pPr>
            <w:r w:rsidRPr="00073077">
              <w:t>Q101H</w:t>
            </w:r>
          </w:p>
        </w:tc>
        <w:tc>
          <w:tcPr>
            <w:tcW w:w="1503" w:type="dxa"/>
          </w:tcPr>
          <w:p w14:paraId="528E372C" w14:textId="6618A526" w:rsidR="00916CCB" w:rsidRDefault="00916CCB" w:rsidP="00916CCB">
            <w:pPr>
              <w:cnfStyle w:val="100000000000" w:firstRow="1" w:lastRow="0" w:firstColumn="0" w:lastColumn="0" w:oddVBand="0" w:evenVBand="0" w:oddHBand="0" w:evenHBand="0" w:firstRowFirstColumn="0" w:firstRowLastColumn="0" w:lastRowFirstColumn="0" w:lastRowLastColumn="0"/>
            </w:pPr>
            <w:r w:rsidRPr="00073077">
              <w:t>Q102H</w:t>
            </w:r>
          </w:p>
        </w:tc>
        <w:tc>
          <w:tcPr>
            <w:tcW w:w="1503" w:type="dxa"/>
          </w:tcPr>
          <w:p w14:paraId="34E77178" w14:textId="5A849B70" w:rsidR="00916CCB" w:rsidRDefault="00916CCB" w:rsidP="00916CCB">
            <w:pPr>
              <w:cnfStyle w:val="100000000000" w:firstRow="1" w:lastRow="0" w:firstColumn="0" w:lastColumn="0" w:oddVBand="0" w:evenVBand="0" w:oddHBand="0" w:evenHBand="0" w:firstRowFirstColumn="0" w:firstRowLastColumn="0" w:lastRowFirstColumn="0" w:lastRowLastColumn="0"/>
            </w:pPr>
            <w:r w:rsidRPr="00073077">
              <w:t>Q103H</w:t>
            </w:r>
          </w:p>
        </w:tc>
        <w:tc>
          <w:tcPr>
            <w:tcW w:w="1503" w:type="dxa"/>
          </w:tcPr>
          <w:p w14:paraId="2DF8E44F" w14:textId="2C4C0276" w:rsidR="00916CCB" w:rsidRDefault="00916CCB" w:rsidP="00916CCB">
            <w:pPr>
              <w:cnfStyle w:val="100000000000" w:firstRow="1" w:lastRow="0" w:firstColumn="0" w:lastColumn="0" w:oddVBand="0" w:evenVBand="0" w:oddHBand="0" w:evenHBand="0" w:firstRowFirstColumn="0" w:firstRowLastColumn="0" w:lastRowFirstColumn="0" w:lastRowLastColumn="0"/>
            </w:pPr>
            <w:r w:rsidRPr="00073077">
              <w:t>Q104H</w:t>
            </w:r>
          </w:p>
        </w:tc>
      </w:tr>
      <w:tr w:rsidR="00916CCB" w14:paraId="61484540" w14:textId="77777777" w:rsidTr="00F018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0E1BA04C" w14:textId="565AC9CF" w:rsidR="00916CCB" w:rsidRDefault="00916CCB" w:rsidP="00916CCB">
            <w:r w:rsidRPr="00073077">
              <w:t>cycle 0</w:t>
            </w:r>
          </w:p>
        </w:tc>
        <w:tc>
          <w:tcPr>
            <w:tcW w:w="1502" w:type="dxa"/>
          </w:tcPr>
          <w:p w14:paraId="54E134D6" w14:textId="73FCEB01" w:rsidR="00916CCB" w:rsidRDefault="00916CCB" w:rsidP="00916CCB">
            <w:pPr>
              <w:cnfStyle w:val="000000100000" w:firstRow="0" w:lastRow="0" w:firstColumn="0" w:lastColumn="0" w:oddVBand="0" w:evenVBand="0" w:oddHBand="1" w:evenHBand="0" w:firstRowFirstColumn="0" w:firstRowLastColumn="0" w:lastRowFirstColumn="0" w:lastRowLastColumn="0"/>
            </w:pPr>
            <w:r w:rsidRPr="00073077">
              <w:rPr>
                <w:rtl/>
              </w:rPr>
              <w:t>0001</w:t>
            </w:r>
          </w:p>
        </w:tc>
        <w:tc>
          <w:tcPr>
            <w:tcW w:w="1503" w:type="dxa"/>
          </w:tcPr>
          <w:p w14:paraId="5EB4DC8B" w14:textId="77777777" w:rsidR="00916CCB" w:rsidRDefault="00916CCB" w:rsidP="00916CCB">
            <w:pPr>
              <w:cnfStyle w:val="000000100000" w:firstRow="0" w:lastRow="0" w:firstColumn="0" w:lastColumn="0" w:oddVBand="0" w:evenVBand="0" w:oddHBand="1" w:evenHBand="0" w:firstRowFirstColumn="0" w:firstRowLastColumn="0" w:lastRowFirstColumn="0" w:lastRowLastColumn="0"/>
            </w:pPr>
          </w:p>
        </w:tc>
        <w:tc>
          <w:tcPr>
            <w:tcW w:w="1503" w:type="dxa"/>
          </w:tcPr>
          <w:p w14:paraId="5B7DA26D" w14:textId="77777777" w:rsidR="00916CCB" w:rsidRDefault="00916CCB" w:rsidP="00916CCB">
            <w:pPr>
              <w:cnfStyle w:val="000000100000" w:firstRow="0" w:lastRow="0" w:firstColumn="0" w:lastColumn="0" w:oddVBand="0" w:evenVBand="0" w:oddHBand="1" w:evenHBand="0" w:firstRowFirstColumn="0" w:firstRowLastColumn="0" w:lastRowFirstColumn="0" w:lastRowLastColumn="0"/>
            </w:pPr>
          </w:p>
        </w:tc>
        <w:tc>
          <w:tcPr>
            <w:tcW w:w="1503" w:type="dxa"/>
          </w:tcPr>
          <w:p w14:paraId="7DCD18F2" w14:textId="77777777" w:rsidR="00916CCB" w:rsidRDefault="00916CCB" w:rsidP="00916CCB">
            <w:pPr>
              <w:cnfStyle w:val="000000100000" w:firstRow="0" w:lastRow="0" w:firstColumn="0" w:lastColumn="0" w:oddVBand="0" w:evenVBand="0" w:oddHBand="1" w:evenHBand="0" w:firstRowFirstColumn="0" w:firstRowLastColumn="0" w:lastRowFirstColumn="0" w:lastRowLastColumn="0"/>
            </w:pPr>
          </w:p>
        </w:tc>
        <w:tc>
          <w:tcPr>
            <w:tcW w:w="1503" w:type="dxa"/>
          </w:tcPr>
          <w:p w14:paraId="4042E497" w14:textId="77777777" w:rsidR="00916CCB" w:rsidRDefault="00916CCB" w:rsidP="00916CCB">
            <w:pPr>
              <w:cnfStyle w:val="000000100000" w:firstRow="0" w:lastRow="0" w:firstColumn="0" w:lastColumn="0" w:oddVBand="0" w:evenVBand="0" w:oddHBand="1" w:evenHBand="0" w:firstRowFirstColumn="0" w:firstRowLastColumn="0" w:lastRowFirstColumn="0" w:lastRowLastColumn="0"/>
            </w:pPr>
          </w:p>
        </w:tc>
      </w:tr>
      <w:tr w:rsidR="00916CCB" w14:paraId="0E7073B3" w14:textId="77777777" w:rsidTr="00F01871">
        <w:tc>
          <w:tcPr>
            <w:cnfStyle w:val="001000000000" w:firstRow="0" w:lastRow="0" w:firstColumn="1" w:lastColumn="0" w:oddVBand="0" w:evenVBand="0" w:oddHBand="0" w:evenHBand="0" w:firstRowFirstColumn="0" w:firstRowLastColumn="0" w:lastRowFirstColumn="0" w:lastRowLastColumn="0"/>
            <w:tcW w:w="1502" w:type="dxa"/>
          </w:tcPr>
          <w:p w14:paraId="2C95A4A2" w14:textId="48D07947" w:rsidR="00916CCB" w:rsidRDefault="00916CCB" w:rsidP="00916CCB">
            <w:r w:rsidRPr="00073077">
              <w:t>cycle 1</w:t>
            </w:r>
          </w:p>
        </w:tc>
        <w:tc>
          <w:tcPr>
            <w:tcW w:w="1502" w:type="dxa"/>
          </w:tcPr>
          <w:p w14:paraId="03D9A269" w14:textId="00C972A3" w:rsidR="00916CCB" w:rsidRDefault="00916CCB" w:rsidP="00916CCB">
            <w:pPr>
              <w:cnfStyle w:val="000000000000" w:firstRow="0" w:lastRow="0" w:firstColumn="0" w:lastColumn="0" w:oddVBand="0" w:evenVBand="0" w:oddHBand="0" w:evenHBand="0" w:firstRowFirstColumn="0" w:firstRowLastColumn="0" w:lastRowFirstColumn="0" w:lastRowLastColumn="0"/>
            </w:pPr>
            <w:r w:rsidRPr="00073077">
              <w:t>0010</w:t>
            </w:r>
          </w:p>
        </w:tc>
        <w:tc>
          <w:tcPr>
            <w:tcW w:w="1503" w:type="dxa"/>
          </w:tcPr>
          <w:p w14:paraId="4F385B87" w14:textId="4B3F8286" w:rsidR="00916CCB" w:rsidRDefault="00916CCB" w:rsidP="00916CCB">
            <w:pPr>
              <w:cnfStyle w:val="000000000000" w:firstRow="0" w:lastRow="0" w:firstColumn="0" w:lastColumn="0" w:oddVBand="0" w:evenVBand="0" w:oddHBand="0" w:evenHBand="0" w:firstRowFirstColumn="0" w:firstRowLastColumn="0" w:lastRowFirstColumn="0" w:lastRowLastColumn="0"/>
            </w:pPr>
            <w:r w:rsidRPr="00073077">
              <w:rPr>
                <w:rtl/>
              </w:rPr>
              <w:t>0001</w:t>
            </w:r>
          </w:p>
        </w:tc>
        <w:tc>
          <w:tcPr>
            <w:tcW w:w="1503" w:type="dxa"/>
          </w:tcPr>
          <w:p w14:paraId="401C2B86" w14:textId="77777777" w:rsidR="00916CCB" w:rsidRDefault="00916CCB" w:rsidP="00916CCB">
            <w:pPr>
              <w:cnfStyle w:val="000000000000" w:firstRow="0" w:lastRow="0" w:firstColumn="0" w:lastColumn="0" w:oddVBand="0" w:evenVBand="0" w:oddHBand="0" w:evenHBand="0" w:firstRowFirstColumn="0" w:firstRowLastColumn="0" w:lastRowFirstColumn="0" w:lastRowLastColumn="0"/>
            </w:pPr>
          </w:p>
        </w:tc>
        <w:tc>
          <w:tcPr>
            <w:tcW w:w="1503" w:type="dxa"/>
          </w:tcPr>
          <w:p w14:paraId="13BE9996" w14:textId="77777777" w:rsidR="00916CCB" w:rsidRDefault="00916CCB" w:rsidP="00916CCB">
            <w:pPr>
              <w:cnfStyle w:val="000000000000" w:firstRow="0" w:lastRow="0" w:firstColumn="0" w:lastColumn="0" w:oddVBand="0" w:evenVBand="0" w:oddHBand="0" w:evenHBand="0" w:firstRowFirstColumn="0" w:firstRowLastColumn="0" w:lastRowFirstColumn="0" w:lastRowLastColumn="0"/>
            </w:pPr>
          </w:p>
        </w:tc>
        <w:tc>
          <w:tcPr>
            <w:tcW w:w="1503" w:type="dxa"/>
          </w:tcPr>
          <w:p w14:paraId="1216C42B" w14:textId="77777777" w:rsidR="00916CCB" w:rsidRDefault="00916CCB" w:rsidP="00916CCB">
            <w:pPr>
              <w:cnfStyle w:val="000000000000" w:firstRow="0" w:lastRow="0" w:firstColumn="0" w:lastColumn="0" w:oddVBand="0" w:evenVBand="0" w:oddHBand="0" w:evenHBand="0" w:firstRowFirstColumn="0" w:firstRowLastColumn="0" w:lastRowFirstColumn="0" w:lastRowLastColumn="0"/>
            </w:pPr>
          </w:p>
        </w:tc>
      </w:tr>
      <w:tr w:rsidR="00916CCB" w14:paraId="722187A8" w14:textId="77777777" w:rsidTr="00F018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0B1357D9" w14:textId="5E7F2812" w:rsidR="00916CCB" w:rsidRDefault="00916CCB" w:rsidP="00916CCB">
            <w:r w:rsidRPr="00073077">
              <w:t>cycle 2</w:t>
            </w:r>
          </w:p>
        </w:tc>
        <w:tc>
          <w:tcPr>
            <w:tcW w:w="1502" w:type="dxa"/>
          </w:tcPr>
          <w:p w14:paraId="001DCDB1" w14:textId="4F31143A" w:rsidR="00916CCB" w:rsidRDefault="00916CCB" w:rsidP="00916CCB">
            <w:pPr>
              <w:cnfStyle w:val="000000100000" w:firstRow="0" w:lastRow="0" w:firstColumn="0" w:lastColumn="0" w:oddVBand="0" w:evenVBand="0" w:oddHBand="1" w:evenHBand="0" w:firstRowFirstColumn="0" w:firstRowLastColumn="0" w:lastRowFirstColumn="0" w:lastRowLastColumn="0"/>
            </w:pPr>
            <w:r w:rsidRPr="00073077">
              <w:rPr>
                <w:rtl/>
              </w:rPr>
              <w:t>0100</w:t>
            </w:r>
          </w:p>
        </w:tc>
        <w:tc>
          <w:tcPr>
            <w:tcW w:w="1503" w:type="dxa"/>
          </w:tcPr>
          <w:p w14:paraId="1268B913" w14:textId="28E1DF2C" w:rsidR="00916CCB" w:rsidRDefault="00916CCB" w:rsidP="00916CCB">
            <w:pPr>
              <w:cnfStyle w:val="000000100000" w:firstRow="0" w:lastRow="0" w:firstColumn="0" w:lastColumn="0" w:oddVBand="0" w:evenVBand="0" w:oddHBand="1" w:evenHBand="0" w:firstRowFirstColumn="0" w:firstRowLastColumn="0" w:lastRowFirstColumn="0" w:lastRowLastColumn="0"/>
            </w:pPr>
            <w:r w:rsidRPr="00073077">
              <w:rPr>
                <w:rtl/>
              </w:rPr>
              <w:t>0010</w:t>
            </w:r>
          </w:p>
        </w:tc>
        <w:tc>
          <w:tcPr>
            <w:tcW w:w="1503" w:type="dxa"/>
          </w:tcPr>
          <w:p w14:paraId="5690C31A" w14:textId="7C3B5640" w:rsidR="00916CCB" w:rsidRDefault="00916CCB" w:rsidP="00916CCB">
            <w:pPr>
              <w:cnfStyle w:val="000000100000" w:firstRow="0" w:lastRow="0" w:firstColumn="0" w:lastColumn="0" w:oddVBand="0" w:evenVBand="0" w:oddHBand="1" w:evenHBand="0" w:firstRowFirstColumn="0" w:firstRowLastColumn="0" w:lastRowFirstColumn="0" w:lastRowLastColumn="0"/>
            </w:pPr>
            <w:r w:rsidRPr="00073077">
              <w:rPr>
                <w:rtl/>
              </w:rPr>
              <w:t>0001</w:t>
            </w:r>
          </w:p>
        </w:tc>
        <w:tc>
          <w:tcPr>
            <w:tcW w:w="1503" w:type="dxa"/>
          </w:tcPr>
          <w:p w14:paraId="0A99A34F" w14:textId="77777777" w:rsidR="00916CCB" w:rsidRDefault="00916CCB" w:rsidP="00916CCB">
            <w:pPr>
              <w:cnfStyle w:val="000000100000" w:firstRow="0" w:lastRow="0" w:firstColumn="0" w:lastColumn="0" w:oddVBand="0" w:evenVBand="0" w:oddHBand="1" w:evenHBand="0" w:firstRowFirstColumn="0" w:firstRowLastColumn="0" w:lastRowFirstColumn="0" w:lastRowLastColumn="0"/>
            </w:pPr>
          </w:p>
        </w:tc>
        <w:tc>
          <w:tcPr>
            <w:tcW w:w="1503" w:type="dxa"/>
          </w:tcPr>
          <w:p w14:paraId="431AB1BD" w14:textId="77777777" w:rsidR="00916CCB" w:rsidRDefault="00916CCB" w:rsidP="00916CCB">
            <w:pPr>
              <w:cnfStyle w:val="000000100000" w:firstRow="0" w:lastRow="0" w:firstColumn="0" w:lastColumn="0" w:oddVBand="0" w:evenVBand="0" w:oddHBand="1" w:evenHBand="0" w:firstRowFirstColumn="0" w:firstRowLastColumn="0" w:lastRowFirstColumn="0" w:lastRowLastColumn="0"/>
            </w:pPr>
          </w:p>
        </w:tc>
      </w:tr>
      <w:tr w:rsidR="00916CCB" w14:paraId="7E269246" w14:textId="77777777" w:rsidTr="00F01871">
        <w:tc>
          <w:tcPr>
            <w:cnfStyle w:val="001000000000" w:firstRow="0" w:lastRow="0" w:firstColumn="1" w:lastColumn="0" w:oddVBand="0" w:evenVBand="0" w:oddHBand="0" w:evenHBand="0" w:firstRowFirstColumn="0" w:firstRowLastColumn="0" w:lastRowFirstColumn="0" w:lastRowLastColumn="0"/>
            <w:tcW w:w="1502" w:type="dxa"/>
          </w:tcPr>
          <w:p w14:paraId="0B5E3CBC" w14:textId="0B68C918" w:rsidR="00916CCB" w:rsidRDefault="00916CCB" w:rsidP="00916CCB">
            <w:r w:rsidRPr="00073077">
              <w:t>cycle 3</w:t>
            </w:r>
          </w:p>
        </w:tc>
        <w:tc>
          <w:tcPr>
            <w:tcW w:w="1502" w:type="dxa"/>
          </w:tcPr>
          <w:p w14:paraId="394C9FC9" w14:textId="4DF74A4D" w:rsidR="00916CCB" w:rsidRDefault="00916CCB" w:rsidP="00916CCB">
            <w:pPr>
              <w:cnfStyle w:val="000000000000" w:firstRow="0" w:lastRow="0" w:firstColumn="0" w:lastColumn="0" w:oddVBand="0" w:evenVBand="0" w:oddHBand="0" w:evenHBand="0" w:firstRowFirstColumn="0" w:firstRowLastColumn="0" w:lastRowFirstColumn="0" w:lastRowLastColumn="0"/>
            </w:pPr>
            <w:r w:rsidRPr="00073077">
              <w:rPr>
                <w:rtl/>
              </w:rPr>
              <w:t>1000</w:t>
            </w:r>
          </w:p>
        </w:tc>
        <w:tc>
          <w:tcPr>
            <w:tcW w:w="1503" w:type="dxa"/>
          </w:tcPr>
          <w:p w14:paraId="4B9AB14B" w14:textId="22EA48BC" w:rsidR="00916CCB" w:rsidRDefault="00916CCB" w:rsidP="00916CCB">
            <w:pPr>
              <w:cnfStyle w:val="000000000000" w:firstRow="0" w:lastRow="0" w:firstColumn="0" w:lastColumn="0" w:oddVBand="0" w:evenVBand="0" w:oddHBand="0" w:evenHBand="0" w:firstRowFirstColumn="0" w:firstRowLastColumn="0" w:lastRowFirstColumn="0" w:lastRowLastColumn="0"/>
            </w:pPr>
            <w:r w:rsidRPr="00073077">
              <w:rPr>
                <w:rtl/>
              </w:rPr>
              <w:t>0100</w:t>
            </w:r>
          </w:p>
        </w:tc>
        <w:tc>
          <w:tcPr>
            <w:tcW w:w="1503" w:type="dxa"/>
          </w:tcPr>
          <w:p w14:paraId="08906AD5" w14:textId="10F52932" w:rsidR="00916CCB" w:rsidRDefault="00916CCB" w:rsidP="00916CCB">
            <w:pPr>
              <w:cnfStyle w:val="000000000000" w:firstRow="0" w:lastRow="0" w:firstColumn="0" w:lastColumn="0" w:oddVBand="0" w:evenVBand="0" w:oddHBand="0" w:evenHBand="0" w:firstRowFirstColumn="0" w:firstRowLastColumn="0" w:lastRowFirstColumn="0" w:lastRowLastColumn="0"/>
            </w:pPr>
            <w:r w:rsidRPr="00073077">
              <w:rPr>
                <w:rtl/>
              </w:rPr>
              <w:t>0010</w:t>
            </w:r>
          </w:p>
        </w:tc>
        <w:tc>
          <w:tcPr>
            <w:tcW w:w="1503" w:type="dxa"/>
          </w:tcPr>
          <w:p w14:paraId="275F2607" w14:textId="283A0EED" w:rsidR="00916CCB" w:rsidRDefault="00916CCB" w:rsidP="00916CCB">
            <w:pPr>
              <w:cnfStyle w:val="000000000000" w:firstRow="0" w:lastRow="0" w:firstColumn="0" w:lastColumn="0" w:oddVBand="0" w:evenVBand="0" w:oddHBand="0" w:evenHBand="0" w:firstRowFirstColumn="0" w:firstRowLastColumn="0" w:lastRowFirstColumn="0" w:lastRowLastColumn="0"/>
            </w:pPr>
            <w:r w:rsidRPr="00073077">
              <w:rPr>
                <w:rtl/>
              </w:rPr>
              <w:t>0001</w:t>
            </w:r>
          </w:p>
        </w:tc>
        <w:tc>
          <w:tcPr>
            <w:tcW w:w="1503" w:type="dxa"/>
          </w:tcPr>
          <w:p w14:paraId="08429A50" w14:textId="77777777" w:rsidR="00916CCB" w:rsidRDefault="00916CCB" w:rsidP="00916CCB">
            <w:pPr>
              <w:cnfStyle w:val="000000000000" w:firstRow="0" w:lastRow="0" w:firstColumn="0" w:lastColumn="0" w:oddVBand="0" w:evenVBand="0" w:oddHBand="0" w:evenHBand="0" w:firstRowFirstColumn="0" w:firstRowLastColumn="0" w:lastRowFirstColumn="0" w:lastRowLastColumn="0"/>
            </w:pPr>
          </w:p>
        </w:tc>
      </w:tr>
      <w:tr w:rsidR="00916CCB" w14:paraId="26668710" w14:textId="77777777" w:rsidTr="00F018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28C695DF" w14:textId="565B5092" w:rsidR="00916CCB" w:rsidRDefault="00916CCB" w:rsidP="00916CCB">
            <w:r w:rsidRPr="00073077">
              <w:t>cycle 4</w:t>
            </w:r>
          </w:p>
        </w:tc>
        <w:tc>
          <w:tcPr>
            <w:tcW w:w="1502" w:type="dxa"/>
          </w:tcPr>
          <w:p w14:paraId="65704B06" w14:textId="082ECCE8" w:rsidR="00916CCB" w:rsidRDefault="00916CCB" w:rsidP="00916CCB">
            <w:pPr>
              <w:cnfStyle w:val="000000100000" w:firstRow="0" w:lastRow="0" w:firstColumn="0" w:lastColumn="0" w:oddVBand="0" w:evenVBand="0" w:oddHBand="1" w:evenHBand="0" w:firstRowFirstColumn="0" w:firstRowLastColumn="0" w:lastRowFirstColumn="0" w:lastRowLastColumn="0"/>
            </w:pPr>
            <w:r w:rsidRPr="00073077">
              <w:rPr>
                <w:rtl/>
              </w:rPr>
              <w:t>0001</w:t>
            </w:r>
          </w:p>
        </w:tc>
        <w:tc>
          <w:tcPr>
            <w:tcW w:w="1503" w:type="dxa"/>
          </w:tcPr>
          <w:p w14:paraId="1FFB1C2B" w14:textId="067787EC" w:rsidR="00916CCB" w:rsidRDefault="00916CCB" w:rsidP="00916CCB">
            <w:pPr>
              <w:cnfStyle w:val="000000100000" w:firstRow="0" w:lastRow="0" w:firstColumn="0" w:lastColumn="0" w:oddVBand="0" w:evenVBand="0" w:oddHBand="1" w:evenHBand="0" w:firstRowFirstColumn="0" w:firstRowLastColumn="0" w:lastRowFirstColumn="0" w:lastRowLastColumn="0"/>
            </w:pPr>
            <w:r w:rsidRPr="00073077">
              <w:rPr>
                <w:rtl/>
              </w:rPr>
              <w:t>1000</w:t>
            </w:r>
          </w:p>
        </w:tc>
        <w:tc>
          <w:tcPr>
            <w:tcW w:w="1503" w:type="dxa"/>
          </w:tcPr>
          <w:p w14:paraId="7F74622D" w14:textId="32A61F95" w:rsidR="00916CCB" w:rsidRDefault="00916CCB" w:rsidP="00916CCB">
            <w:pPr>
              <w:cnfStyle w:val="000000100000" w:firstRow="0" w:lastRow="0" w:firstColumn="0" w:lastColumn="0" w:oddVBand="0" w:evenVBand="0" w:oddHBand="1" w:evenHBand="0" w:firstRowFirstColumn="0" w:firstRowLastColumn="0" w:lastRowFirstColumn="0" w:lastRowLastColumn="0"/>
            </w:pPr>
            <w:r w:rsidRPr="00073077">
              <w:rPr>
                <w:rtl/>
              </w:rPr>
              <w:t>0100</w:t>
            </w:r>
          </w:p>
        </w:tc>
        <w:tc>
          <w:tcPr>
            <w:tcW w:w="1503" w:type="dxa"/>
          </w:tcPr>
          <w:p w14:paraId="2EE76045" w14:textId="2A166F79" w:rsidR="00916CCB" w:rsidRDefault="00916CCB" w:rsidP="00916CCB">
            <w:pPr>
              <w:cnfStyle w:val="000000100000" w:firstRow="0" w:lastRow="0" w:firstColumn="0" w:lastColumn="0" w:oddVBand="0" w:evenVBand="0" w:oddHBand="1" w:evenHBand="0" w:firstRowFirstColumn="0" w:firstRowLastColumn="0" w:lastRowFirstColumn="0" w:lastRowLastColumn="0"/>
            </w:pPr>
            <w:r w:rsidRPr="00073077">
              <w:rPr>
                <w:rtl/>
              </w:rPr>
              <w:t>0010</w:t>
            </w:r>
          </w:p>
        </w:tc>
        <w:tc>
          <w:tcPr>
            <w:tcW w:w="1503" w:type="dxa"/>
          </w:tcPr>
          <w:p w14:paraId="7D64FDB8" w14:textId="39BF2E5A" w:rsidR="00916CCB" w:rsidRDefault="00916CCB" w:rsidP="00916CCB">
            <w:pPr>
              <w:cnfStyle w:val="000000100000" w:firstRow="0" w:lastRow="0" w:firstColumn="0" w:lastColumn="0" w:oddVBand="0" w:evenVBand="0" w:oddHBand="1" w:evenHBand="0" w:firstRowFirstColumn="0" w:firstRowLastColumn="0" w:lastRowFirstColumn="0" w:lastRowLastColumn="0"/>
            </w:pPr>
            <w:r w:rsidRPr="00073077">
              <w:rPr>
                <w:rtl/>
              </w:rPr>
              <w:t>0001</w:t>
            </w:r>
          </w:p>
        </w:tc>
      </w:tr>
      <w:tr w:rsidR="00916CCB" w14:paraId="22C9DA66" w14:textId="77777777" w:rsidTr="00F01871">
        <w:tc>
          <w:tcPr>
            <w:cnfStyle w:val="001000000000" w:firstRow="0" w:lastRow="0" w:firstColumn="1" w:lastColumn="0" w:oddVBand="0" w:evenVBand="0" w:oddHBand="0" w:evenHBand="0" w:firstRowFirstColumn="0" w:firstRowLastColumn="0" w:lastRowFirstColumn="0" w:lastRowLastColumn="0"/>
            <w:tcW w:w="1502" w:type="dxa"/>
          </w:tcPr>
          <w:p w14:paraId="4658372C" w14:textId="766211C7" w:rsidR="00916CCB" w:rsidRDefault="00916CCB" w:rsidP="00916CCB">
            <w:r w:rsidRPr="00073077">
              <w:t>cycle 5</w:t>
            </w:r>
          </w:p>
        </w:tc>
        <w:tc>
          <w:tcPr>
            <w:tcW w:w="1502" w:type="dxa"/>
          </w:tcPr>
          <w:p w14:paraId="41495BF7" w14:textId="2B50EC64" w:rsidR="00916CCB" w:rsidRDefault="00916CCB" w:rsidP="00916CCB">
            <w:pPr>
              <w:cnfStyle w:val="000000000000" w:firstRow="0" w:lastRow="0" w:firstColumn="0" w:lastColumn="0" w:oddVBand="0" w:evenVBand="0" w:oddHBand="0" w:evenHBand="0" w:firstRowFirstColumn="0" w:firstRowLastColumn="0" w:lastRowFirstColumn="0" w:lastRowLastColumn="0"/>
            </w:pPr>
            <w:r w:rsidRPr="00073077">
              <w:t>0010</w:t>
            </w:r>
          </w:p>
        </w:tc>
        <w:tc>
          <w:tcPr>
            <w:tcW w:w="1503" w:type="dxa"/>
          </w:tcPr>
          <w:p w14:paraId="3659E96C" w14:textId="5A897DC9" w:rsidR="00916CCB" w:rsidRDefault="00916CCB" w:rsidP="00916CCB">
            <w:pPr>
              <w:cnfStyle w:val="000000000000" w:firstRow="0" w:lastRow="0" w:firstColumn="0" w:lastColumn="0" w:oddVBand="0" w:evenVBand="0" w:oddHBand="0" w:evenHBand="0" w:firstRowFirstColumn="0" w:firstRowLastColumn="0" w:lastRowFirstColumn="0" w:lastRowLastColumn="0"/>
            </w:pPr>
            <w:r w:rsidRPr="00073077">
              <w:rPr>
                <w:rtl/>
              </w:rPr>
              <w:t>0001</w:t>
            </w:r>
          </w:p>
        </w:tc>
        <w:tc>
          <w:tcPr>
            <w:tcW w:w="1503" w:type="dxa"/>
          </w:tcPr>
          <w:p w14:paraId="325CB425" w14:textId="67AB7078" w:rsidR="00916CCB" w:rsidRDefault="00916CCB" w:rsidP="00916CCB">
            <w:pPr>
              <w:cnfStyle w:val="000000000000" w:firstRow="0" w:lastRow="0" w:firstColumn="0" w:lastColumn="0" w:oddVBand="0" w:evenVBand="0" w:oddHBand="0" w:evenHBand="0" w:firstRowFirstColumn="0" w:firstRowLastColumn="0" w:lastRowFirstColumn="0" w:lastRowLastColumn="0"/>
            </w:pPr>
            <w:r w:rsidRPr="00073077">
              <w:rPr>
                <w:rtl/>
              </w:rPr>
              <w:t>1000</w:t>
            </w:r>
          </w:p>
        </w:tc>
        <w:tc>
          <w:tcPr>
            <w:tcW w:w="1503" w:type="dxa"/>
          </w:tcPr>
          <w:p w14:paraId="2977B61A" w14:textId="37068D60" w:rsidR="00916CCB" w:rsidRDefault="00916CCB" w:rsidP="00916CCB">
            <w:pPr>
              <w:cnfStyle w:val="000000000000" w:firstRow="0" w:lastRow="0" w:firstColumn="0" w:lastColumn="0" w:oddVBand="0" w:evenVBand="0" w:oddHBand="0" w:evenHBand="0" w:firstRowFirstColumn="0" w:firstRowLastColumn="0" w:lastRowFirstColumn="0" w:lastRowLastColumn="0"/>
            </w:pPr>
            <w:r w:rsidRPr="00073077">
              <w:rPr>
                <w:rtl/>
              </w:rPr>
              <w:t>0100</w:t>
            </w:r>
          </w:p>
        </w:tc>
        <w:tc>
          <w:tcPr>
            <w:tcW w:w="1503" w:type="dxa"/>
          </w:tcPr>
          <w:p w14:paraId="7091C1EF" w14:textId="116A774A" w:rsidR="00916CCB" w:rsidRDefault="00916CCB" w:rsidP="00916CCB">
            <w:pPr>
              <w:cnfStyle w:val="000000000000" w:firstRow="0" w:lastRow="0" w:firstColumn="0" w:lastColumn="0" w:oddVBand="0" w:evenVBand="0" w:oddHBand="0" w:evenHBand="0" w:firstRowFirstColumn="0" w:firstRowLastColumn="0" w:lastRowFirstColumn="0" w:lastRowLastColumn="0"/>
            </w:pPr>
            <w:r w:rsidRPr="00073077">
              <w:t>0010</w:t>
            </w:r>
          </w:p>
        </w:tc>
      </w:tr>
      <w:tr w:rsidR="00916CCB" w14:paraId="0D6074C4" w14:textId="77777777" w:rsidTr="00F018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33F0E3FB" w14:textId="3C6F1C70" w:rsidR="00916CCB" w:rsidRDefault="00916CCB" w:rsidP="00916CCB">
            <w:r w:rsidRPr="00073077">
              <w:t>cycle 6</w:t>
            </w:r>
          </w:p>
        </w:tc>
        <w:tc>
          <w:tcPr>
            <w:tcW w:w="1502" w:type="dxa"/>
          </w:tcPr>
          <w:p w14:paraId="3B66D5BF" w14:textId="0DA2C444" w:rsidR="00916CCB" w:rsidRDefault="00916CCB" w:rsidP="00916CCB">
            <w:pPr>
              <w:cnfStyle w:val="000000100000" w:firstRow="0" w:lastRow="0" w:firstColumn="0" w:lastColumn="0" w:oddVBand="0" w:evenVBand="0" w:oddHBand="1" w:evenHBand="0" w:firstRowFirstColumn="0" w:firstRowLastColumn="0" w:lastRowFirstColumn="0" w:lastRowLastColumn="0"/>
            </w:pPr>
            <w:r w:rsidRPr="00073077">
              <w:rPr>
                <w:rtl/>
              </w:rPr>
              <w:t>0100</w:t>
            </w:r>
          </w:p>
        </w:tc>
        <w:tc>
          <w:tcPr>
            <w:tcW w:w="1503" w:type="dxa"/>
          </w:tcPr>
          <w:p w14:paraId="7322D7C0" w14:textId="3850146F" w:rsidR="00916CCB" w:rsidRDefault="00916CCB" w:rsidP="00916CCB">
            <w:pPr>
              <w:cnfStyle w:val="000000100000" w:firstRow="0" w:lastRow="0" w:firstColumn="0" w:lastColumn="0" w:oddVBand="0" w:evenVBand="0" w:oddHBand="1" w:evenHBand="0" w:firstRowFirstColumn="0" w:firstRowLastColumn="0" w:lastRowFirstColumn="0" w:lastRowLastColumn="0"/>
            </w:pPr>
            <w:r w:rsidRPr="00073077">
              <w:rPr>
                <w:rtl/>
              </w:rPr>
              <w:t>0010</w:t>
            </w:r>
          </w:p>
        </w:tc>
        <w:tc>
          <w:tcPr>
            <w:tcW w:w="1503" w:type="dxa"/>
          </w:tcPr>
          <w:p w14:paraId="1ABBD903" w14:textId="732CB4D9" w:rsidR="00916CCB" w:rsidRDefault="00916CCB" w:rsidP="00916CCB">
            <w:pPr>
              <w:cnfStyle w:val="000000100000" w:firstRow="0" w:lastRow="0" w:firstColumn="0" w:lastColumn="0" w:oddVBand="0" w:evenVBand="0" w:oddHBand="1" w:evenHBand="0" w:firstRowFirstColumn="0" w:firstRowLastColumn="0" w:lastRowFirstColumn="0" w:lastRowLastColumn="0"/>
            </w:pPr>
            <w:r w:rsidRPr="00073077">
              <w:rPr>
                <w:rtl/>
              </w:rPr>
              <w:t>0001</w:t>
            </w:r>
          </w:p>
        </w:tc>
        <w:tc>
          <w:tcPr>
            <w:tcW w:w="1503" w:type="dxa"/>
          </w:tcPr>
          <w:p w14:paraId="33811019" w14:textId="1522D076" w:rsidR="00916CCB" w:rsidRDefault="00916CCB" w:rsidP="00916CCB">
            <w:pPr>
              <w:cnfStyle w:val="000000100000" w:firstRow="0" w:lastRow="0" w:firstColumn="0" w:lastColumn="0" w:oddVBand="0" w:evenVBand="0" w:oddHBand="1" w:evenHBand="0" w:firstRowFirstColumn="0" w:firstRowLastColumn="0" w:lastRowFirstColumn="0" w:lastRowLastColumn="0"/>
            </w:pPr>
            <w:r w:rsidRPr="00073077">
              <w:rPr>
                <w:rtl/>
              </w:rPr>
              <w:t>1000</w:t>
            </w:r>
          </w:p>
        </w:tc>
        <w:tc>
          <w:tcPr>
            <w:tcW w:w="1503" w:type="dxa"/>
          </w:tcPr>
          <w:p w14:paraId="795357E9" w14:textId="73A3FA6F" w:rsidR="00916CCB" w:rsidRDefault="00916CCB" w:rsidP="00F01871">
            <w:pPr>
              <w:keepNext/>
              <w:cnfStyle w:val="000000100000" w:firstRow="0" w:lastRow="0" w:firstColumn="0" w:lastColumn="0" w:oddVBand="0" w:evenVBand="0" w:oddHBand="1" w:evenHBand="0" w:firstRowFirstColumn="0" w:firstRowLastColumn="0" w:lastRowFirstColumn="0" w:lastRowLastColumn="0"/>
            </w:pPr>
            <w:r w:rsidRPr="00073077">
              <w:rPr>
                <w:rtl/>
              </w:rPr>
              <w:t>0100</w:t>
            </w:r>
          </w:p>
        </w:tc>
      </w:tr>
    </w:tbl>
    <w:p w14:paraId="77A0E736" w14:textId="0E7FC177" w:rsidR="00916CCB" w:rsidRDefault="00F01871" w:rsidP="00F01871">
      <w:pPr>
        <w:pStyle w:val="ae"/>
      </w:pPr>
      <w:bookmarkStart w:id="28" w:name="_Toc91955533"/>
      <w:r>
        <w:t xml:space="preserve">Table </w:t>
      </w:r>
      <w:r w:rsidR="00D96F07">
        <w:fldChar w:fldCharType="begin"/>
      </w:r>
      <w:r w:rsidR="00D96F07">
        <w:instrText xml:space="preserve"> SEQ Table \* ARABIC </w:instrText>
      </w:r>
      <w:r w:rsidR="00D96F07">
        <w:fldChar w:fldCharType="separate"/>
      </w:r>
      <w:r w:rsidR="00785D79">
        <w:rPr>
          <w:noProof/>
        </w:rPr>
        <w:t>5</w:t>
      </w:r>
      <w:r w:rsidR="00D96F07">
        <w:rPr>
          <w:noProof/>
        </w:rPr>
        <w:fldChar w:fldCharType="end"/>
      </w:r>
      <w:r>
        <w:rPr>
          <w:noProof/>
        </w:rPr>
        <w:t xml:space="preserve"> </w:t>
      </w:r>
      <w:r w:rsidRPr="007823C2">
        <w:rPr>
          <w:noProof/>
        </w:rPr>
        <w:t>- Thread switch s</w:t>
      </w:r>
      <w:r w:rsidR="002144B0">
        <w:rPr>
          <w:noProof/>
        </w:rPr>
        <w:t>i</w:t>
      </w:r>
      <w:r w:rsidRPr="007823C2">
        <w:rPr>
          <w:noProof/>
        </w:rPr>
        <w:t>gnals</w:t>
      </w:r>
      <w:r w:rsidR="002144B0">
        <w:rPr>
          <w:noProof/>
        </w:rPr>
        <w:t xml:space="preserve"> example</w:t>
      </w:r>
      <w:bookmarkEnd w:id="28"/>
    </w:p>
    <w:p w14:paraId="530A75C3" w14:textId="25FA06E3" w:rsidR="00406876" w:rsidRPr="00406876" w:rsidRDefault="00C10AC9" w:rsidP="005E5C8B">
      <w:pPr>
        <w:pStyle w:val="3"/>
      </w:pPr>
      <w:bookmarkStart w:id="29" w:name="_Toc91966905"/>
      <w:r>
        <w:lastRenderedPageBreak/>
        <w:t>Pipe Stages</w:t>
      </w:r>
      <w:bookmarkEnd w:id="29"/>
    </w:p>
    <w:p w14:paraId="7B57B22A" w14:textId="399EA284" w:rsidR="00FF05A2" w:rsidRDefault="006B6814" w:rsidP="005E5C8B">
      <w:pPr>
        <w:pStyle w:val="4"/>
      </w:pPr>
      <w:r>
        <w:rPr>
          <w:noProof/>
        </w:rPr>
        <mc:AlternateContent>
          <mc:Choice Requires="wps">
            <w:drawing>
              <wp:anchor distT="0" distB="0" distL="114300" distR="114300" simplePos="0" relativeHeight="251671552" behindDoc="0" locked="0" layoutInCell="1" allowOverlap="1" wp14:anchorId="289A2F15" wp14:editId="74A14E6D">
                <wp:simplePos x="0" y="0"/>
                <wp:positionH relativeFrom="column">
                  <wp:posOffset>-82550</wp:posOffset>
                </wp:positionH>
                <wp:positionV relativeFrom="paragraph">
                  <wp:posOffset>2837815</wp:posOffset>
                </wp:positionV>
                <wp:extent cx="5105400" cy="635"/>
                <wp:effectExtent l="0" t="0" r="0" b="0"/>
                <wp:wrapNone/>
                <wp:docPr id="59" name="תיבת טקסט 59"/>
                <wp:cNvGraphicFramePr/>
                <a:graphic xmlns:a="http://schemas.openxmlformats.org/drawingml/2006/main">
                  <a:graphicData uri="http://schemas.microsoft.com/office/word/2010/wordprocessingShape">
                    <wps:wsp>
                      <wps:cNvSpPr txBox="1"/>
                      <wps:spPr>
                        <a:xfrm>
                          <a:off x="0" y="0"/>
                          <a:ext cx="5105400" cy="635"/>
                        </a:xfrm>
                        <a:prstGeom prst="rect">
                          <a:avLst/>
                        </a:prstGeom>
                        <a:solidFill>
                          <a:prstClr val="white"/>
                        </a:solidFill>
                        <a:ln>
                          <a:noFill/>
                        </a:ln>
                      </wps:spPr>
                      <wps:txbx>
                        <w:txbxContent>
                          <w:p w14:paraId="497AD2B0" w14:textId="61358CB5" w:rsidR="006B6814" w:rsidRPr="00EE1E10" w:rsidRDefault="006B6814" w:rsidP="006B6814">
                            <w:pPr>
                              <w:pStyle w:val="ae"/>
                              <w:rPr>
                                <w:b/>
                                <w:bCs/>
                                <w:color w:val="000000" w:themeColor="text1"/>
                                <w:sz w:val="22"/>
                                <w:szCs w:val="22"/>
                              </w:rPr>
                            </w:pPr>
                            <w:bookmarkStart w:id="30" w:name="_Toc91955506"/>
                            <w:r>
                              <w:t xml:space="preserve">Figure </w:t>
                            </w:r>
                            <w:fldSimple w:instr=" SEQ Figure \* ARABIC ">
                              <w:r w:rsidR="00785D79">
                                <w:rPr>
                                  <w:noProof/>
                                </w:rPr>
                                <w:t>5</w:t>
                              </w:r>
                            </w:fldSimple>
                            <w:r>
                              <w:rPr>
                                <w:noProof/>
                              </w:rPr>
                              <w:t xml:space="preserve"> - Fetch on high level</w:t>
                            </w:r>
                            <w:bookmarkEnd w:id="30"/>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89A2F15" id="תיבת טקסט 59" o:spid="_x0000_s1032" type="#_x0000_t202" style="position:absolute;left:0;text-align:left;margin-left:-6.5pt;margin-top:223.45pt;width:402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" stroked="f">
                <v:textbox style="mso-fit-shape-to-text:t" inset="0,0,0,0">
                  <w:txbxContent>
                    <w:p w14:paraId="497AD2B0" w14:textId="61358CB5" w:rsidR="006B6814" w:rsidRPr="00EE1E10" w:rsidRDefault="006B6814" w:rsidP="006B6814">
                      <w:pPr>
                        <w:pStyle w:val="ae"/>
                        <w:rPr>
                          <w:b/>
                          <w:bCs/>
                          <w:color w:val="000000" w:themeColor="text1"/>
                          <w:sz w:val="22"/>
                          <w:szCs w:val="22"/>
                        </w:rPr>
                      </w:pPr>
                      <w:bookmarkStart w:id="31" w:name="_Toc91955506"/>
                      <w:r>
                        <w:t xml:space="preserve">Figure </w:t>
                      </w:r>
                      <w:fldSimple w:instr=" SEQ Figure \* ARABIC ">
                        <w:r w:rsidR="00785D79">
                          <w:rPr>
                            <w:noProof/>
                          </w:rPr>
                          <w:t>5</w:t>
                        </w:r>
                      </w:fldSimple>
                      <w:r>
                        <w:rPr>
                          <w:noProof/>
                        </w:rPr>
                        <w:t xml:space="preserve"> - Fetch on high level</w:t>
                      </w:r>
                      <w:bookmarkEnd w:id="31"/>
                    </w:p>
                  </w:txbxContent>
                </v:textbox>
              </v:shape>
            </w:pict>
          </mc:Fallback>
        </mc:AlternateContent>
      </w:r>
      <w:r w:rsidR="009D01BE">
        <w:t>Fetch</w:t>
      </w:r>
      <w:r w:rsidR="00E42052">
        <w:br/>
      </w:r>
    </w:p>
    <w:p w14:paraId="444F448A" w14:textId="1278B50C" w:rsidR="00E42052" w:rsidRDefault="00E6470E" w:rsidP="00D91643">
      <w:r w:rsidRPr="009C0AE6">
        <w:rPr>
          <w:noProof/>
        </w:rPr>
        <mc:AlternateContent>
          <mc:Choice Requires="wpg">
            <w:drawing>
              <wp:anchor distT="0" distB="0" distL="114300" distR="114300" simplePos="0" relativeHeight="251681792" behindDoc="0" locked="0" layoutInCell="1" allowOverlap="1" wp14:anchorId="3BC63D2A" wp14:editId="6B4A9D69">
                <wp:simplePos x="0" y="0"/>
                <wp:positionH relativeFrom="margin">
                  <wp:posOffset>0</wp:posOffset>
                </wp:positionH>
                <wp:positionV relativeFrom="paragraph">
                  <wp:posOffset>0</wp:posOffset>
                </wp:positionV>
                <wp:extent cx="4947285" cy="2190750"/>
                <wp:effectExtent l="0" t="0" r="5715" b="0"/>
                <wp:wrapNone/>
                <wp:docPr id="76" name="קבוצה 3"/>
                <wp:cNvGraphicFramePr/>
                <a:graphic xmlns:a="http://schemas.openxmlformats.org/drawingml/2006/main">
                  <a:graphicData uri="http://schemas.microsoft.com/office/word/2010/wordprocessingGroup">
                    <wpg:wgp>
                      <wpg:cNvGrpSpPr/>
                      <wpg:grpSpPr>
                        <a:xfrm>
                          <a:off x="0" y="0"/>
                          <a:ext cx="4947285" cy="2190750"/>
                          <a:chOff x="0" y="0"/>
                          <a:chExt cx="7862442" cy="3273970"/>
                        </a:xfrm>
                      </wpg:grpSpPr>
                      <pic:pic xmlns:pic="http://schemas.openxmlformats.org/drawingml/2006/picture">
                        <pic:nvPicPr>
                          <pic:cNvPr id="86" name="תמונה 86"/>
                          <pic:cNvPicPr>
                            <a:picLocks noChangeAspect="1"/>
                          </pic:cNvPicPr>
                        </pic:nvPicPr>
                        <pic:blipFill>
                          <a:blip r:embed="rId37"/>
                          <a:stretch>
                            <a:fillRect/>
                          </a:stretch>
                        </pic:blipFill>
                        <pic:spPr>
                          <a:xfrm>
                            <a:off x="0" y="0"/>
                            <a:ext cx="7862442" cy="3273970"/>
                          </a:xfrm>
                          <a:prstGeom prst="rect">
                            <a:avLst/>
                          </a:prstGeom>
                        </pic:spPr>
                      </pic:pic>
                      <wps:wsp>
                        <wps:cNvPr id="87" name="Rectangle: Rounded Corners 19"/>
                        <wps:cNvSpPr/>
                        <wps:spPr>
                          <a:xfrm>
                            <a:off x="1131683" y="495606"/>
                            <a:ext cx="1310111" cy="2627609"/>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87FD5CF" id="קבוצה 3" o:spid="_x0000_s1026" style="position:absolute;margin-left:0;margin-top:0;width:389.55pt;height:172.5pt;z-index:251681792;mso-position-horizontal-relative:margin;mso-width-relative:margin;mso-height-relative:margin" coordsize="78624,32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">
                <v:shape id="תמונה 86" o:spid="_x0000_s1027" type="#_x0000_t75" style="position:absolute;width:78624;height:32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">
                  <v:imagedata r:id="rId38" o:title=""/>
                </v:shape>
                <v:roundrect id="Rectangle: Rounded Corners 19" o:spid="_x0000_s1028" style="position:absolute;left:11316;top:4956;width:13101;height:262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" filled="f" strokecolor="red" strokeweight="3pt">
                  <v:stroke joinstyle="miter"/>
                </v:roundrect>
                <w10:wrap anchorx="margin"/>
              </v:group>
            </w:pict>
          </mc:Fallback>
        </mc:AlternateContent>
      </w:r>
    </w:p>
    <w:p w14:paraId="450B9AB1" w14:textId="163E4315" w:rsidR="00E42052" w:rsidRDefault="00E42052" w:rsidP="00E42052"/>
    <w:p w14:paraId="0036E0AE" w14:textId="54563406" w:rsidR="00E42052" w:rsidRDefault="00E42052" w:rsidP="00E42052"/>
    <w:p w14:paraId="0A16A898" w14:textId="224E8BFD" w:rsidR="00E42052" w:rsidRDefault="00E42052" w:rsidP="00E42052"/>
    <w:p w14:paraId="3A5D284D" w14:textId="22DFDF13" w:rsidR="00E42052" w:rsidRDefault="00E42052" w:rsidP="00E42052"/>
    <w:p w14:paraId="017DB239" w14:textId="4E2AF1C6" w:rsidR="00E42052" w:rsidRDefault="00E42052" w:rsidP="00E42052"/>
    <w:p w14:paraId="608A1431" w14:textId="2C358A3F" w:rsidR="00E42052" w:rsidRDefault="00E42052" w:rsidP="00E42052"/>
    <w:p w14:paraId="1D0562B0" w14:textId="72A7BE92" w:rsidR="00E42052" w:rsidRDefault="00E42052" w:rsidP="00E42052"/>
    <w:p w14:paraId="2846CF91" w14:textId="77777777" w:rsidR="00E42052" w:rsidRPr="00E42052" w:rsidRDefault="00E42052" w:rsidP="00E42052"/>
    <w:p w14:paraId="3927A9BB" w14:textId="688508E7" w:rsidR="009D0D2D" w:rsidRPr="009D0D2D" w:rsidRDefault="00B538F9" w:rsidP="009D0D2D">
      <w:r>
        <w:t xml:space="preserve">Fetch stage </w:t>
      </w:r>
      <w:r w:rsidR="00DC7CCC">
        <w:t>first</w:t>
      </w:r>
      <w:r>
        <w:t xml:space="preserve"> "job" is to maintain 4 separate program counters, one for each </w:t>
      </w:r>
      <w:r w:rsidR="0099208E">
        <w:t>thread.</w:t>
      </w:r>
    </w:p>
    <w:p w14:paraId="15D5EA0B" w14:textId="77777777" w:rsidR="006B6814" w:rsidRDefault="00994FD5" w:rsidP="006B6814">
      <w:pPr>
        <w:pStyle w:val="af"/>
        <w:keepNext/>
      </w:pPr>
      <w:r w:rsidRPr="00994FD5">
        <w:rPr>
          <w:noProof/>
        </w:rPr>
        <w:drawing>
          <wp:inline distT="0" distB="0" distL="0" distR="0" wp14:anchorId="6416FA05" wp14:editId="2885C20D">
            <wp:extent cx="3007466" cy="4640240"/>
            <wp:effectExtent l="2857" t="0" r="5398" b="5397"/>
            <wp:docPr id="48" name="Picture 4" descr="Diagram&#10;&#10;Description automatically generated">
              <a:extLst xmlns:a="http://schemas.openxmlformats.org/drawingml/2006/main">
                <a:ext uri="{FF2B5EF4-FFF2-40B4-BE49-F238E27FC236}">
                  <a16:creationId xmlns:a16="http://schemas.microsoft.com/office/drawing/2014/main" id="{214B9805-77BC-4558-A1A6-30CB86D742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 descr="Diagram&#10;&#10;Description automatically generated">
                      <a:extLst>
                        <a:ext uri="{FF2B5EF4-FFF2-40B4-BE49-F238E27FC236}">
                          <a16:creationId xmlns:a16="http://schemas.microsoft.com/office/drawing/2014/main" id="{214B9805-77BC-4558-A1A6-30CB86D74255}"/>
                        </a:ext>
                      </a:extLst>
                    </pic:cNvPr>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rot="5400000">
                      <a:off x="0" y="0"/>
                      <a:ext cx="3022931" cy="4664102"/>
                    </a:xfrm>
                    <a:prstGeom prst="rect">
                      <a:avLst/>
                    </a:prstGeom>
                  </pic:spPr>
                </pic:pic>
              </a:graphicData>
            </a:graphic>
          </wp:inline>
        </w:drawing>
      </w:r>
    </w:p>
    <w:p w14:paraId="6E1C2604" w14:textId="3DD02D40" w:rsidR="00994FD5" w:rsidRDefault="006B6814" w:rsidP="006B6814">
      <w:pPr>
        <w:pStyle w:val="ae"/>
      </w:pPr>
      <w:bookmarkStart w:id="32" w:name="_Toc91955507"/>
      <w:r>
        <w:t xml:space="preserve">Figure </w:t>
      </w:r>
      <w:fldSimple w:instr=" SEQ Figure \* ARABIC ">
        <w:r w:rsidR="00785D79">
          <w:rPr>
            <w:noProof/>
          </w:rPr>
          <w:t>6</w:t>
        </w:r>
      </w:fldSimple>
      <w:r>
        <w:rPr>
          <w:noProof/>
        </w:rPr>
        <w:t xml:space="preserve"> - The program counters</w:t>
      </w:r>
      <w:bookmarkEnd w:id="32"/>
    </w:p>
    <w:p w14:paraId="4C418EE1" w14:textId="77777777" w:rsidR="006B6814" w:rsidRDefault="0009762E" w:rsidP="006B6814">
      <w:pPr>
        <w:pStyle w:val="af"/>
        <w:keepNext/>
      </w:pPr>
      <w:r>
        <w:rPr>
          <w:noProof/>
        </w:rPr>
        <w:t xml:space="preserve">Each PC is fed by a signal "NextPcQ102H" will implies that the </w:t>
      </w:r>
      <w:r w:rsidRPr="00DC7CCC">
        <w:rPr>
          <w:b/>
          <w:bCs/>
          <w:noProof/>
        </w:rPr>
        <w:t xml:space="preserve">next Pc for a thread is determined on stage Q102H. </w:t>
      </w:r>
      <w:r w:rsidR="00F31B59" w:rsidRPr="00DC7CCC">
        <w:rPr>
          <w:b/>
          <w:bCs/>
          <w:noProof/>
        </w:rPr>
        <w:br/>
      </w:r>
      <w:r w:rsidR="00F31B59">
        <w:rPr>
          <w:noProof/>
        </w:rPr>
        <w:t xml:space="preserve">The </w:t>
      </w:r>
      <w:r w:rsidR="005309D8">
        <w:rPr>
          <w:noProof/>
        </w:rPr>
        <w:t>"</w:t>
      </w:r>
      <w:r w:rsidR="00F31B59">
        <w:rPr>
          <w:noProof/>
        </w:rPr>
        <w:t>enable</w:t>
      </w:r>
      <w:r w:rsidR="005309D8">
        <w:rPr>
          <w:noProof/>
        </w:rPr>
        <w:t>" for each PC is toggled by this logic:</w:t>
      </w:r>
      <w:r w:rsidR="005309D8">
        <w:rPr>
          <w:noProof/>
        </w:rPr>
        <w:br/>
      </w:r>
      <w:r w:rsidR="005309D8" w:rsidRPr="005309D8">
        <w:rPr>
          <w:noProof/>
        </w:rPr>
        <w:drawing>
          <wp:inline distT="0" distB="0" distL="0" distR="0" wp14:anchorId="67816FCB" wp14:editId="2E723EC5">
            <wp:extent cx="3491376" cy="1647825"/>
            <wp:effectExtent l="0" t="0" r="0" b="0"/>
            <wp:docPr id="4" name="תמונה 3">
              <a:extLst xmlns:a="http://schemas.openxmlformats.org/drawingml/2006/main">
                <a:ext uri="{FF2B5EF4-FFF2-40B4-BE49-F238E27FC236}">
                  <a16:creationId xmlns:a16="http://schemas.microsoft.com/office/drawing/2014/main" id="{AB084F0F-E730-4404-B347-439783DBB7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3">
                      <a:extLst>
                        <a:ext uri="{FF2B5EF4-FFF2-40B4-BE49-F238E27FC236}">
                          <a16:creationId xmlns:a16="http://schemas.microsoft.com/office/drawing/2014/main" id="{AB084F0F-E730-4404-B347-439783DBB7C8}"/>
                        </a:ext>
                      </a:extLst>
                    </pic:cNvPr>
                    <pic:cNvPicPr>
                      <a:picLocks noChangeAspect="1"/>
                    </pic:cNvPicPr>
                  </pic:nvPicPr>
                  <pic:blipFill>
                    <a:blip r:embed="rId40"/>
                    <a:stretch>
                      <a:fillRect/>
                    </a:stretch>
                  </pic:blipFill>
                  <pic:spPr>
                    <a:xfrm>
                      <a:off x="0" y="0"/>
                      <a:ext cx="3501781" cy="1652736"/>
                    </a:xfrm>
                    <a:prstGeom prst="rect">
                      <a:avLst/>
                    </a:prstGeom>
                  </pic:spPr>
                </pic:pic>
              </a:graphicData>
            </a:graphic>
          </wp:inline>
        </w:drawing>
      </w:r>
    </w:p>
    <w:p w14:paraId="657E6B94" w14:textId="18DDE0D1" w:rsidR="005309D8" w:rsidRDefault="006B6814" w:rsidP="006B6814">
      <w:pPr>
        <w:pStyle w:val="ae"/>
        <w:rPr>
          <w:noProof/>
        </w:rPr>
      </w:pPr>
      <w:bookmarkStart w:id="33" w:name="_Toc91955508"/>
      <w:r>
        <w:t xml:space="preserve">Figure </w:t>
      </w:r>
      <w:fldSimple w:instr=" SEQ Figure \* ARABIC ">
        <w:r w:rsidR="00785D79">
          <w:rPr>
            <w:noProof/>
          </w:rPr>
          <w:t>7</w:t>
        </w:r>
      </w:fldSimple>
      <w:r>
        <w:rPr>
          <w:noProof/>
        </w:rPr>
        <w:t xml:space="preserve"> - Pc enable logic</w:t>
      </w:r>
      <w:bookmarkEnd w:id="33"/>
    </w:p>
    <w:p w14:paraId="0F73AC9E" w14:textId="77777777" w:rsidR="00E70914" w:rsidRDefault="00EB5535" w:rsidP="00E70914">
      <w:pPr>
        <w:pStyle w:val="af"/>
        <w:rPr>
          <w:noProof/>
        </w:rPr>
      </w:pPr>
      <w:r>
        <w:rPr>
          <w:noProof/>
        </w:rPr>
        <w:lastRenderedPageBreak/>
        <w:t>Each Pc is sampling only if ThreadQ102H[i]</w:t>
      </w:r>
      <w:r w:rsidR="0088490D">
        <w:rPr>
          <w:noProof/>
        </w:rPr>
        <w:t xml:space="preserve"> is `1, impling that thread currnetly </w:t>
      </w:r>
      <w:r w:rsidR="00890A41">
        <w:rPr>
          <w:noProof/>
        </w:rPr>
        <w:t>on Q102H is this thread</w:t>
      </w:r>
      <w:r w:rsidR="00E13171">
        <w:rPr>
          <w:noProof/>
        </w:rPr>
        <w:t xml:space="preserve"> – therfore the thread's PC will hold the same value for 3 cycles, until it reaches Q102H and </w:t>
      </w:r>
      <w:r w:rsidR="009B40B6">
        <w:rPr>
          <w:noProof/>
        </w:rPr>
        <w:t>the enable will toggle on and it will sample new next value.</w:t>
      </w:r>
    </w:p>
    <w:p w14:paraId="60A9469C" w14:textId="52B376D6" w:rsidR="00FF05A2" w:rsidRDefault="00E70914" w:rsidP="00A025FE">
      <w:pPr>
        <w:pStyle w:val="af"/>
        <w:rPr>
          <w:noProof/>
        </w:rPr>
      </w:pPr>
      <w:r>
        <w:rPr>
          <w:noProof/>
        </w:rPr>
        <w:t xml:space="preserve">all PCs are connected to MUX </w:t>
      </w:r>
      <w:r w:rsidR="00DD674E">
        <w:rPr>
          <w:noProof/>
        </w:rPr>
        <w:t>that will control the signal PcQ100H</w:t>
      </w:r>
      <w:r w:rsidR="007A3B82">
        <w:rPr>
          <w:noProof/>
        </w:rPr>
        <w:t xml:space="preserve">. The </w:t>
      </w:r>
      <w:r w:rsidR="00A025FE">
        <w:rPr>
          <w:noProof/>
        </w:rPr>
        <w:t>output</w:t>
      </w:r>
      <w:r w:rsidR="007A3B82">
        <w:rPr>
          <w:noProof/>
        </w:rPr>
        <w:t xml:space="preserve"> of the MUX will be determine by the thread currently runs on stage Q100H</w:t>
      </w:r>
      <w:r w:rsidR="00A025FE">
        <w:rPr>
          <w:noProof/>
        </w:rPr>
        <w:t>.</w:t>
      </w:r>
      <w:r w:rsidR="009B40B6">
        <w:rPr>
          <w:noProof/>
        </w:rPr>
        <w:br/>
      </w:r>
    </w:p>
    <w:p w14:paraId="49E2BF51" w14:textId="3FFDE25B" w:rsidR="00DC7CCC" w:rsidRDefault="00DC7CCC" w:rsidP="00A025FE">
      <w:pPr>
        <w:pStyle w:val="af"/>
        <w:rPr>
          <w:noProof/>
        </w:rPr>
      </w:pPr>
      <w:r>
        <w:rPr>
          <w:noProof/>
        </w:rPr>
        <w:t>The second importand role for this stage is to take the PcQ100H signal</w:t>
      </w:r>
      <w:r w:rsidR="001A2A37">
        <w:rPr>
          <w:noProof/>
        </w:rPr>
        <w:t xml:space="preserve"> to the I Mem Wrap and to the instruction memory as the address of the instruction  in the I_MEM</w:t>
      </w:r>
      <w:r w:rsidR="00886536">
        <w:rPr>
          <w:noProof/>
        </w:rPr>
        <w:t>.</w:t>
      </w:r>
    </w:p>
    <w:p w14:paraId="79A2144D" w14:textId="77777777" w:rsidR="00886536" w:rsidRDefault="00886536" w:rsidP="00A025FE">
      <w:pPr>
        <w:pStyle w:val="af"/>
        <w:rPr>
          <w:noProof/>
        </w:rPr>
      </w:pPr>
    </w:p>
    <w:p w14:paraId="2FDDD0C7" w14:textId="2D4F7B60" w:rsidR="00886536" w:rsidRDefault="006B6814" w:rsidP="00A025FE">
      <w:pPr>
        <w:pStyle w:val="af"/>
        <w:rPr>
          <w:noProof/>
        </w:rPr>
      </w:pPr>
      <w:r>
        <w:rPr>
          <w:noProof/>
        </w:rPr>
        <mc:AlternateContent>
          <mc:Choice Requires="wps">
            <w:drawing>
              <wp:anchor distT="0" distB="0" distL="114300" distR="114300" simplePos="0" relativeHeight="251673600" behindDoc="0" locked="0" layoutInCell="1" allowOverlap="1" wp14:anchorId="5D3CCF77" wp14:editId="6FDEE16E">
                <wp:simplePos x="0" y="0"/>
                <wp:positionH relativeFrom="column">
                  <wp:posOffset>0</wp:posOffset>
                </wp:positionH>
                <wp:positionV relativeFrom="paragraph">
                  <wp:posOffset>1775460</wp:posOffset>
                </wp:positionV>
                <wp:extent cx="2661920" cy="635"/>
                <wp:effectExtent l="0" t="0" r="0" b="0"/>
                <wp:wrapTopAndBottom/>
                <wp:docPr id="60" name="תיבת טקסט 60"/>
                <wp:cNvGraphicFramePr/>
                <a:graphic xmlns:a="http://schemas.openxmlformats.org/drawingml/2006/main">
                  <a:graphicData uri="http://schemas.microsoft.com/office/word/2010/wordprocessingShape">
                    <wps:wsp>
                      <wps:cNvSpPr txBox="1"/>
                      <wps:spPr>
                        <a:xfrm>
                          <a:off x="0" y="0"/>
                          <a:ext cx="2661920" cy="635"/>
                        </a:xfrm>
                        <a:prstGeom prst="rect">
                          <a:avLst/>
                        </a:prstGeom>
                        <a:solidFill>
                          <a:prstClr val="white"/>
                        </a:solidFill>
                        <a:ln>
                          <a:noFill/>
                        </a:ln>
                      </wps:spPr>
                      <wps:txbx>
                        <w:txbxContent>
                          <w:p w14:paraId="3FA40DF7" w14:textId="24822454" w:rsidR="006B6814" w:rsidRDefault="006B6814" w:rsidP="006B6814">
                            <w:pPr>
                              <w:pStyle w:val="ae"/>
                              <w:rPr>
                                <w:noProof/>
                              </w:rPr>
                            </w:pPr>
                            <w:bookmarkStart w:id="34" w:name="_Toc91955509"/>
                            <w:r>
                              <w:t xml:space="preserve">Figure </w:t>
                            </w:r>
                            <w:fldSimple w:instr=" SEQ Figure \* ARABIC ">
                              <w:r w:rsidR="00785D79">
                                <w:rPr>
                                  <w:noProof/>
                                </w:rPr>
                                <w:t>8</w:t>
                              </w:r>
                            </w:fldSimple>
                            <w:r>
                              <w:rPr>
                                <w:noProof/>
                              </w:rPr>
                              <w:t xml:space="preserve"> - Nop toggle logic</w:t>
                            </w:r>
                            <w:bookmarkEnd w:id="34"/>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D3CCF77" id="תיבת טקסט 60" o:spid="_x0000_s1033" type="#_x0000_t202" style="position:absolute;margin-left:0;margin-top:139.8pt;width:209.6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" stroked="f">
                <v:textbox style="mso-fit-shape-to-text:t" inset="0,0,0,0">
                  <w:txbxContent>
                    <w:p w14:paraId="3FA40DF7" w14:textId="24822454" w:rsidR="006B6814" w:rsidRDefault="006B6814" w:rsidP="006B6814">
                      <w:pPr>
                        <w:pStyle w:val="ae"/>
                        <w:rPr>
                          <w:noProof/>
                        </w:rPr>
                      </w:pPr>
                      <w:bookmarkStart w:id="35" w:name="_Toc91955509"/>
                      <w:r>
                        <w:t xml:space="preserve">Figure </w:t>
                      </w:r>
                      <w:fldSimple w:instr=" SEQ Figure \* ARABIC ">
                        <w:r w:rsidR="00785D79">
                          <w:rPr>
                            <w:noProof/>
                          </w:rPr>
                          <w:t>8</w:t>
                        </w:r>
                      </w:fldSimple>
                      <w:r>
                        <w:rPr>
                          <w:noProof/>
                        </w:rPr>
                        <w:t xml:space="preserve"> - Nop toggle logic</w:t>
                      </w:r>
                      <w:bookmarkEnd w:id="35"/>
                    </w:p>
                  </w:txbxContent>
                </v:textbox>
                <w10:wrap type="topAndBottom"/>
              </v:shape>
            </w:pict>
          </mc:Fallback>
        </mc:AlternateContent>
      </w:r>
      <w:r w:rsidRPr="00FE1CD2">
        <w:rPr>
          <w:noProof/>
        </w:rPr>
        <w:drawing>
          <wp:anchor distT="0" distB="0" distL="114300" distR="114300" simplePos="0" relativeHeight="251666432" behindDoc="0" locked="0" layoutInCell="1" allowOverlap="1" wp14:anchorId="2C3FB065" wp14:editId="547B3F4E">
            <wp:simplePos x="0" y="0"/>
            <wp:positionH relativeFrom="margin">
              <wp:align>left</wp:align>
            </wp:positionH>
            <wp:positionV relativeFrom="paragraph">
              <wp:posOffset>175260</wp:posOffset>
            </wp:positionV>
            <wp:extent cx="2661920" cy="1543050"/>
            <wp:effectExtent l="0" t="0" r="5080" b="0"/>
            <wp:wrapTopAndBottom/>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661920" cy="1543050"/>
                    </a:xfrm>
                    <a:prstGeom prst="rect">
                      <a:avLst/>
                    </a:prstGeom>
                  </pic:spPr>
                </pic:pic>
              </a:graphicData>
            </a:graphic>
            <wp14:sizeRelH relativeFrom="margin">
              <wp14:pctWidth>0</wp14:pctWidth>
            </wp14:sizeRelH>
            <wp14:sizeRelV relativeFrom="margin">
              <wp14:pctHeight>0</wp14:pctHeight>
            </wp14:sizeRelV>
          </wp:anchor>
        </w:drawing>
      </w:r>
      <w:r w:rsidR="00886536">
        <w:rPr>
          <w:noProof/>
        </w:rPr>
        <w:t>in addition, Nop injection logic is defined in this stage:</w:t>
      </w:r>
    </w:p>
    <w:p w14:paraId="09703F42" w14:textId="66049EEC" w:rsidR="002859A9" w:rsidRDefault="00886536" w:rsidP="008A77FF">
      <w:pPr>
        <w:rPr>
          <w:rtl/>
        </w:rPr>
      </w:pPr>
      <w:r>
        <w:t xml:space="preserve">if </w:t>
      </w:r>
      <w:r w:rsidR="00771B0C">
        <w:t>current thread running on this stage is also disabled by CR Mem(software freeze) or D Mem wrap (hardware freeze by accessing to non-local memory)</w:t>
      </w:r>
      <w:r w:rsidR="001A4151">
        <w:t xml:space="preserve">, Nop control signal will toggled </w:t>
      </w:r>
      <w:r w:rsidR="00495538">
        <w:t>and will bubble until stage Q101H there the Decode stage will inject a "nop" instruction instead of a regular instruction.</w:t>
      </w:r>
      <w:r w:rsidR="00EE6849">
        <w:t xml:space="preserve"> The signal will continue to Q102H and will connect to the PC </w:t>
      </w:r>
      <w:r w:rsidR="00E24D84">
        <w:t>as another enable signal.</w:t>
      </w:r>
    </w:p>
    <w:p w14:paraId="7C39C034" w14:textId="1E3A5CFE" w:rsidR="009D01BE" w:rsidRDefault="00665B48" w:rsidP="005E5C8B">
      <w:pPr>
        <w:pStyle w:val="4"/>
      </w:pPr>
      <w:r>
        <w:rPr>
          <w:noProof/>
        </w:rPr>
        <mc:AlternateContent>
          <mc:Choice Requires="wps">
            <w:drawing>
              <wp:anchor distT="0" distB="0" distL="114300" distR="114300" simplePos="0" relativeHeight="251677696" behindDoc="0" locked="0" layoutInCell="1" allowOverlap="1" wp14:anchorId="7F492754" wp14:editId="17388767">
                <wp:simplePos x="0" y="0"/>
                <wp:positionH relativeFrom="column">
                  <wp:posOffset>-53975</wp:posOffset>
                </wp:positionH>
                <wp:positionV relativeFrom="paragraph">
                  <wp:posOffset>2724785</wp:posOffset>
                </wp:positionV>
                <wp:extent cx="5153025" cy="635"/>
                <wp:effectExtent l="0" t="0" r="0" b="0"/>
                <wp:wrapThrough wrapText="bothSides">
                  <wp:wrapPolygon edited="0">
                    <wp:start x="0" y="0"/>
                    <wp:lineTo x="0" y="21600"/>
                    <wp:lineTo x="21600" y="21600"/>
                    <wp:lineTo x="21600" y="0"/>
                  </wp:wrapPolygon>
                </wp:wrapThrough>
                <wp:docPr id="64" name="תיבת טקסט 64"/>
                <wp:cNvGraphicFramePr/>
                <a:graphic xmlns:a="http://schemas.openxmlformats.org/drawingml/2006/main">
                  <a:graphicData uri="http://schemas.microsoft.com/office/word/2010/wordprocessingShape">
                    <wps:wsp>
                      <wps:cNvSpPr txBox="1"/>
                      <wps:spPr>
                        <a:xfrm>
                          <a:off x="0" y="0"/>
                          <a:ext cx="5153025" cy="635"/>
                        </a:xfrm>
                        <a:prstGeom prst="rect">
                          <a:avLst/>
                        </a:prstGeom>
                        <a:solidFill>
                          <a:prstClr val="white"/>
                        </a:solidFill>
                        <a:ln>
                          <a:noFill/>
                        </a:ln>
                      </wps:spPr>
                      <wps:txbx>
                        <w:txbxContent>
                          <w:p w14:paraId="1A27EC2A" w14:textId="5A0FCC1B" w:rsidR="00665B48" w:rsidRPr="005666E9" w:rsidRDefault="00665B48" w:rsidP="00665B48">
                            <w:pPr>
                              <w:pStyle w:val="ae"/>
                              <w:rPr>
                                <w:b/>
                                <w:bCs/>
                                <w:color w:val="000000" w:themeColor="text1"/>
                                <w:sz w:val="22"/>
                                <w:szCs w:val="22"/>
                              </w:rPr>
                            </w:pPr>
                            <w:bookmarkStart w:id="36" w:name="_Toc91955510"/>
                            <w:r>
                              <w:t xml:space="preserve">Figure </w:t>
                            </w:r>
                            <w:fldSimple w:instr=" SEQ Figure \* ARABIC ">
                              <w:r w:rsidR="00785D79">
                                <w:rPr>
                                  <w:noProof/>
                                </w:rPr>
                                <w:t>9</w:t>
                              </w:r>
                            </w:fldSimple>
                            <w:r>
                              <w:t xml:space="preserve"> - Decode on high level</w:t>
                            </w:r>
                            <w:bookmarkEnd w:id="36"/>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F492754" id="תיבת טקסט 64" o:spid="_x0000_s1034" type="#_x0000_t202" style="position:absolute;left:0;text-align:left;margin-left:-4.25pt;margin-top:214.55pt;width:405.7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" stroked="f">
                <v:textbox style="mso-fit-shape-to-text:t" inset="0,0,0,0">
                  <w:txbxContent>
                    <w:p w14:paraId="1A27EC2A" w14:textId="5A0FCC1B" w:rsidR="00665B48" w:rsidRPr="005666E9" w:rsidRDefault="00665B48" w:rsidP="00665B48">
                      <w:pPr>
                        <w:pStyle w:val="ae"/>
                        <w:rPr>
                          <w:b/>
                          <w:bCs/>
                          <w:color w:val="000000" w:themeColor="text1"/>
                          <w:sz w:val="22"/>
                          <w:szCs w:val="22"/>
                        </w:rPr>
                      </w:pPr>
                      <w:bookmarkStart w:id="37" w:name="_Toc91955510"/>
                      <w:r>
                        <w:t xml:space="preserve">Figure </w:t>
                      </w:r>
                      <w:fldSimple w:instr=" SEQ Figure \* ARABIC ">
                        <w:r w:rsidR="00785D79">
                          <w:rPr>
                            <w:noProof/>
                          </w:rPr>
                          <w:t>9</w:t>
                        </w:r>
                      </w:fldSimple>
                      <w:r>
                        <w:t xml:space="preserve"> - Decode on high level</w:t>
                      </w:r>
                      <w:bookmarkEnd w:id="37"/>
                    </w:p>
                  </w:txbxContent>
                </v:textbox>
                <w10:wrap type="through"/>
              </v:shape>
            </w:pict>
          </mc:Fallback>
        </mc:AlternateContent>
      </w:r>
      <w:r w:rsidR="009D01BE">
        <w:t>Decode</w:t>
      </w:r>
    </w:p>
    <w:p w14:paraId="37F81E07" w14:textId="4C3EFB9D" w:rsidR="006A4377" w:rsidRDefault="006A4377" w:rsidP="00E6470E"/>
    <w:p w14:paraId="1CD66D4B" w14:textId="400E4015" w:rsidR="006A4377" w:rsidRDefault="00E6470E" w:rsidP="009C0AE6">
      <w:r w:rsidRPr="00E6470E">
        <w:rPr>
          <w:noProof/>
        </w:rPr>
        <mc:AlternateContent>
          <mc:Choice Requires="wpg">
            <w:drawing>
              <wp:anchor distT="0" distB="0" distL="114300" distR="114300" simplePos="0" relativeHeight="251683840" behindDoc="0" locked="0" layoutInCell="1" allowOverlap="1" wp14:anchorId="1B9AB7FE" wp14:editId="6EAF3BC1">
                <wp:simplePos x="0" y="0"/>
                <wp:positionH relativeFrom="margin">
                  <wp:align>left</wp:align>
                </wp:positionH>
                <wp:positionV relativeFrom="paragraph">
                  <wp:posOffset>10160</wp:posOffset>
                </wp:positionV>
                <wp:extent cx="5057775" cy="2162175"/>
                <wp:effectExtent l="0" t="0" r="9525" b="9525"/>
                <wp:wrapNone/>
                <wp:docPr id="88" name="קבוצה 3"/>
                <wp:cNvGraphicFramePr/>
                <a:graphic xmlns:a="http://schemas.openxmlformats.org/drawingml/2006/main">
                  <a:graphicData uri="http://schemas.microsoft.com/office/word/2010/wordprocessingGroup">
                    <wpg:wgp>
                      <wpg:cNvGrpSpPr/>
                      <wpg:grpSpPr>
                        <a:xfrm>
                          <a:off x="0" y="0"/>
                          <a:ext cx="5057775" cy="2162175"/>
                          <a:chOff x="0" y="0"/>
                          <a:chExt cx="7862442" cy="3273970"/>
                        </a:xfrm>
                      </wpg:grpSpPr>
                      <pic:pic xmlns:pic="http://schemas.openxmlformats.org/drawingml/2006/picture">
                        <pic:nvPicPr>
                          <pic:cNvPr id="89" name="תמונה 89"/>
                          <pic:cNvPicPr>
                            <a:picLocks noChangeAspect="1"/>
                          </pic:cNvPicPr>
                        </pic:nvPicPr>
                        <pic:blipFill>
                          <a:blip r:embed="rId37"/>
                          <a:stretch>
                            <a:fillRect/>
                          </a:stretch>
                        </pic:blipFill>
                        <pic:spPr>
                          <a:xfrm>
                            <a:off x="0" y="0"/>
                            <a:ext cx="7862442" cy="3273970"/>
                          </a:xfrm>
                          <a:prstGeom prst="rect">
                            <a:avLst/>
                          </a:prstGeom>
                        </pic:spPr>
                      </pic:pic>
                      <wps:wsp>
                        <wps:cNvPr id="90" name="Rectangle: Rounded Corners 19"/>
                        <wps:cNvSpPr/>
                        <wps:spPr>
                          <a:xfrm>
                            <a:off x="2165697" y="495606"/>
                            <a:ext cx="2022764" cy="2627609"/>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237CD3F" id="קבוצה 3" o:spid="_x0000_s1026" style="position:absolute;margin-left:0;margin-top:.8pt;width:398.25pt;height:170.25pt;z-index:251683840;mso-position-horizontal:left;mso-position-horizontal-relative:margin;mso-width-relative:margin;mso-height-relative:margin" coordsize="78624,32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">
                <v:shape id="תמונה 89" o:spid="_x0000_s1027" type="#_x0000_t75" style="position:absolute;width:78624;height:32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">
                  <v:imagedata r:id="rId38" o:title=""/>
                </v:shape>
                <v:roundrect id="Rectangle: Rounded Corners 19" o:spid="_x0000_s1028" style="position:absolute;left:21656;top:4956;width:20228;height:262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" filled="f" strokecolor="red" strokeweight="3pt">
                  <v:stroke joinstyle="miter"/>
                </v:roundrect>
                <w10:wrap anchorx="margin"/>
              </v:group>
            </w:pict>
          </mc:Fallback>
        </mc:AlternateContent>
      </w:r>
    </w:p>
    <w:p w14:paraId="581A0F08" w14:textId="7ABF9CE4" w:rsidR="006A4377" w:rsidRDefault="006A4377" w:rsidP="006A4377"/>
    <w:p w14:paraId="23F2C1C1" w14:textId="32FFC462" w:rsidR="006A4377" w:rsidRDefault="006A4377" w:rsidP="006A4377"/>
    <w:p w14:paraId="191DB115" w14:textId="231F1F10" w:rsidR="006A4377" w:rsidRDefault="006A4377" w:rsidP="006A4377"/>
    <w:p w14:paraId="6B613F0E" w14:textId="77777777" w:rsidR="00665B48" w:rsidRDefault="00665B48" w:rsidP="002804EA"/>
    <w:p w14:paraId="46531538" w14:textId="77777777" w:rsidR="00665B48" w:rsidRDefault="00665B48" w:rsidP="002804EA"/>
    <w:p w14:paraId="531D6FD7" w14:textId="77777777" w:rsidR="00665B48" w:rsidRDefault="00665B48" w:rsidP="002804EA"/>
    <w:p w14:paraId="12B2FABB" w14:textId="77777777" w:rsidR="00665B48" w:rsidRDefault="00665B48" w:rsidP="002804EA"/>
    <w:p w14:paraId="7A2E988D" w14:textId="77777777" w:rsidR="00D336FE" w:rsidRDefault="00D336FE" w:rsidP="002804EA"/>
    <w:p w14:paraId="44E8B454" w14:textId="22323C71" w:rsidR="00765672" w:rsidRDefault="00420827" w:rsidP="002804EA">
      <w:r>
        <w:t xml:space="preserve">Decode stage </w:t>
      </w:r>
      <w:r w:rsidR="002D0699">
        <w:t xml:space="preserve">is the pipe stage on which the 32bit </w:t>
      </w:r>
      <w:r w:rsidR="002E5056">
        <w:t xml:space="preserve">encoded </w:t>
      </w:r>
      <w:r w:rsidR="002D0699">
        <w:t xml:space="preserve">instruction </w:t>
      </w:r>
      <w:r w:rsidR="002E5056">
        <w:t>arrived from the instruction memory is decoded</w:t>
      </w:r>
      <w:r w:rsidR="000A4DDE">
        <w:t>. All relevant data from the instruction including registers numbers</w:t>
      </w:r>
      <w:r w:rsidR="00BC3A3E">
        <w:t xml:space="preserve"> </w:t>
      </w:r>
      <w:r w:rsidR="00D86785">
        <w:t xml:space="preserve">and </w:t>
      </w:r>
      <w:r w:rsidR="009964ED">
        <w:t xml:space="preserve">OpCode </w:t>
      </w:r>
      <w:r w:rsidR="00D86785">
        <w:t>control signals</w:t>
      </w:r>
      <w:r w:rsidR="00CD3FF5">
        <w:t xml:space="preserve"> is extracts from the </w:t>
      </w:r>
      <w:r w:rsidR="002B58A9">
        <w:t>instruction fetched</w:t>
      </w:r>
      <w:r w:rsidR="00CD3FF5">
        <w:t>.</w:t>
      </w:r>
      <w:r w:rsidR="00756967">
        <w:t xml:space="preserve"> For </w:t>
      </w:r>
      <w:r w:rsidR="00D06059">
        <w:t>example,</w:t>
      </w:r>
      <w:r w:rsidR="00756967">
        <w:t xml:space="preserve"> if 7 LSB</w:t>
      </w:r>
      <w:r w:rsidR="00AF745E">
        <w:t>its</w:t>
      </w:r>
      <w:r w:rsidR="00756967">
        <w:t xml:space="preserve"> of the instruction</w:t>
      </w:r>
      <w:r w:rsidR="00AF745E">
        <w:t>, which are the OpCode,</w:t>
      </w:r>
      <w:r w:rsidR="00756967">
        <w:t xml:space="preserve"> are </w:t>
      </w:r>
      <w:r w:rsidR="00AF745E" w:rsidRPr="00AF745E">
        <w:t>0000011</w:t>
      </w:r>
      <w:r w:rsidR="00AF745E">
        <w:t xml:space="preserve">, then it means </w:t>
      </w:r>
      <w:r w:rsidR="00D06059">
        <w:t xml:space="preserve">this is load instruction and the signal </w:t>
      </w:r>
      <w:r w:rsidR="00D06059" w:rsidRPr="00D06059">
        <w:rPr>
          <w:b/>
          <w:bCs/>
        </w:rPr>
        <w:t>CtrlMemRdQ101H</w:t>
      </w:r>
      <w:r w:rsidR="00D06059">
        <w:t xml:space="preserve"> is set to `1.</w:t>
      </w:r>
    </w:p>
    <w:p w14:paraId="69F7674B" w14:textId="77777777" w:rsidR="00765672" w:rsidRDefault="00765672">
      <w:r>
        <w:br w:type="page"/>
      </w:r>
    </w:p>
    <w:p w14:paraId="597812D3" w14:textId="4012C3B1" w:rsidR="00D336FE" w:rsidRDefault="00765672" w:rsidP="002804EA">
      <w:r>
        <w:lastRenderedPageBreak/>
        <w:t>the stage logic design:</w:t>
      </w:r>
    </w:p>
    <w:p w14:paraId="5BE33C3D" w14:textId="77777777" w:rsidR="006B5F4A" w:rsidRDefault="007F3B42" w:rsidP="006B5F4A">
      <w:pPr>
        <w:keepNext/>
      </w:pPr>
      <w:r w:rsidRPr="007F3B42">
        <w:rPr>
          <w:noProof/>
        </w:rPr>
        <w:drawing>
          <wp:inline distT="0" distB="0" distL="0" distR="0" wp14:anchorId="0078BF7C" wp14:editId="539443F0">
            <wp:extent cx="5731510" cy="4344670"/>
            <wp:effectExtent l="0" t="0" r="2540" b="0"/>
            <wp:docPr id="66" name="Picture 7" descr="Diagram&#10;&#10;Description automatically generated">
              <a:extLst xmlns:a="http://schemas.openxmlformats.org/drawingml/2006/main">
                <a:ext uri="{FF2B5EF4-FFF2-40B4-BE49-F238E27FC236}">
                  <a16:creationId xmlns:a16="http://schemas.microsoft.com/office/drawing/2014/main" id="{02260979-67CF-4F65-8F4E-1BB83123FD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7" descr="Diagram&#10;&#10;Description automatically generated">
                      <a:extLst>
                        <a:ext uri="{FF2B5EF4-FFF2-40B4-BE49-F238E27FC236}">
                          <a16:creationId xmlns:a16="http://schemas.microsoft.com/office/drawing/2014/main" id="{02260979-67CF-4F65-8F4E-1BB83123FD57}"/>
                        </a:ext>
                      </a:extLst>
                    </pic:cNvPr>
                    <pic:cNvPicPr>
                      <a:picLocks noChangeAspect="1"/>
                    </pic:cNvPicPr>
                  </pic:nvPicPr>
                  <pic:blipFill>
                    <a:blip r:embed="rId42"/>
                    <a:stretch>
                      <a:fillRect/>
                    </a:stretch>
                  </pic:blipFill>
                  <pic:spPr>
                    <a:xfrm>
                      <a:off x="0" y="0"/>
                      <a:ext cx="5731510" cy="4344670"/>
                    </a:xfrm>
                    <a:prstGeom prst="rect">
                      <a:avLst/>
                    </a:prstGeom>
                  </pic:spPr>
                </pic:pic>
              </a:graphicData>
            </a:graphic>
          </wp:inline>
        </w:drawing>
      </w:r>
    </w:p>
    <w:p w14:paraId="4B08AF45" w14:textId="4053C373" w:rsidR="007F3B42" w:rsidRDefault="006B5F4A" w:rsidP="006B5F4A">
      <w:pPr>
        <w:pStyle w:val="ae"/>
      </w:pPr>
      <w:bookmarkStart w:id="38" w:name="_Toc91955511"/>
      <w:r>
        <w:t xml:space="preserve">Figure </w:t>
      </w:r>
      <w:fldSimple w:instr=" SEQ Figure \* ARABIC ">
        <w:r w:rsidR="00785D79">
          <w:rPr>
            <w:noProof/>
          </w:rPr>
          <w:t>10</w:t>
        </w:r>
      </w:fldSimple>
      <w:r>
        <w:rPr>
          <w:noProof/>
        </w:rPr>
        <w:t xml:space="preserve"> - Decode logic design</w:t>
      </w:r>
      <w:bookmarkEnd w:id="38"/>
    </w:p>
    <w:p w14:paraId="40914A65" w14:textId="0800163B" w:rsidR="00C12D7B" w:rsidRDefault="00A86FC7" w:rsidP="001B6BA3">
      <w:r>
        <w:t xml:space="preserve">4 different </w:t>
      </w:r>
      <w:r w:rsidR="002F645D">
        <w:t xml:space="preserve">register files </w:t>
      </w:r>
      <w:r w:rsidR="00AC5250">
        <w:t>for each thread</w:t>
      </w:r>
      <w:r w:rsidR="00AD1139">
        <w:t>,</w:t>
      </w:r>
      <w:r w:rsidR="00AC5250">
        <w:t xml:space="preserve"> each with 32 registers that can save 32bit </w:t>
      </w:r>
      <w:r w:rsidR="00DB7E48">
        <w:t>integer.</w:t>
      </w:r>
      <w:r w:rsidR="00E07D3B">
        <w:br/>
      </w:r>
      <w:r w:rsidR="008109E4">
        <w:t>D</w:t>
      </w:r>
      <w:r w:rsidR="00394B17">
        <w:t xml:space="preserve">ata from </w:t>
      </w:r>
      <w:r w:rsidR="00E07D3B">
        <w:t>designated registers(as in the instruction) is read</w:t>
      </w:r>
      <w:r w:rsidR="00E95859">
        <w:t xml:space="preserve"> simultaneously from all threads designated registers</w:t>
      </w:r>
      <w:r w:rsidR="00AE68D4">
        <w:t xml:space="preserve">, and 2 Mux units determine which </w:t>
      </w:r>
      <w:r w:rsidR="00167FA5">
        <w:t xml:space="preserve">the </w:t>
      </w:r>
      <w:r w:rsidR="008308B1">
        <w:t>output by the thread currently runs on Q101H.</w:t>
      </w:r>
      <w:r w:rsidR="00B016BD">
        <w:br/>
        <w:t xml:space="preserve">output determined by the Mux units </w:t>
      </w:r>
      <w:r w:rsidR="00B81CC1">
        <w:t>is the registers data that will be transferred to the next pipe stage</w:t>
      </w:r>
      <w:r w:rsidR="008077E1">
        <w:t xml:space="preserve"> as </w:t>
      </w:r>
      <w:r w:rsidR="008077E1" w:rsidRPr="008077E1">
        <w:t>RegRdData1Q101H</w:t>
      </w:r>
      <w:r w:rsidR="008077E1">
        <w:t xml:space="preserve"> and </w:t>
      </w:r>
      <w:r w:rsidR="008077E1" w:rsidRPr="008077E1">
        <w:t>RegRdData</w:t>
      </w:r>
      <w:r w:rsidR="008077E1">
        <w:t>2</w:t>
      </w:r>
      <w:r w:rsidR="008077E1" w:rsidRPr="008077E1">
        <w:t>Q101H</w:t>
      </w:r>
      <w:r w:rsidR="00B81CC1">
        <w:t>.</w:t>
      </w:r>
      <w:r w:rsidR="001B6BA3">
        <w:br/>
      </w:r>
      <w:r w:rsidR="00FE6923">
        <w:t>The control signals are toggled by the data extracted from the instruction</w:t>
      </w:r>
      <w:r w:rsidR="00631C0C">
        <w:t>, with the OPCODE data and funct3 and funct7 data</w:t>
      </w:r>
      <w:r w:rsidR="00404ACE">
        <w:t xml:space="preserve"> decode.</w:t>
      </w:r>
      <w:r w:rsidR="001B6BA3">
        <w:br/>
      </w:r>
      <w:r w:rsidR="00404ACE">
        <w:t>All the control signals are sampled from SignalQ101H to SignalQ102H to the next pipe stage.</w:t>
      </w:r>
    </w:p>
    <w:p w14:paraId="02D60904" w14:textId="6F8FD27F" w:rsidR="009D01BE" w:rsidRDefault="009D01BE" w:rsidP="005E5C8B">
      <w:pPr>
        <w:pStyle w:val="4"/>
      </w:pPr>
      <w:r>
        <w:t>Execute</w:t>
      </w:r>
    </w:p>
    <w:p w14:paraId="00AEA32B" w14:textId="7AFD3E8E" w:rsidR="00877988" w:rsidRDefault="001B6BA3" w:rsidP="00877988">
      <w:r w:rsidRPr="00877988">
        <w:rPr>
          <w:noProof/>
        </w:rPr>
        <mc:AlternateContent>
          <mc:Choice Requires="wpg">
            <w:drawing>
              <wp:anchor distT="0" distB="0" distL="114300" distR="114300" simplePos="0" relativeHeight="251685888" behindDoc="0" locked="0" layoutInCell="1" allowOverlap="1" wp14:anchorId="3952A7B5" wp14:editId="79FF2C85">
                <wp:simplePos x="0" y="0"/>
                <wp:positionH relativeFrom="margin">
                  <wp:align>left</wp:align>
                </wp:positionH>
                <wp:positionV relativeFrom="paragraph">
                  <wp:posOffset>7621</wp:posOffset>
                </wp:positionV>
                <wp:extent cx="5276850" cy="2076450"/>
                <wp:effectExtent l="0" t="0" r="0" b="0"/>
                <wp:wrapNone/>
                <wp:docPr id="91" name="קבוצה 2"/>
                <wp:cNvGraphicFramePr/>
                <a:graphic xmlns:a="http://schemas.openxmlformats.org/drawingml/2006/main">
                  <a:graphicData uri="http://schemas.microsoft.com/office/word/2010/wordprocessingGroup">
                    <wpg:wgp>
                      <wpg:cNvGrpSpPr/>
                      <wpg:grpSpPr>
                        <a:xfrm>
                          <a:off x="0" y="0"/>
                          <a:ext cx="5276850" cy="2076450"/>
                          <a:chOff x="0" y="0"/>
                          <a:chExt cx="7862442" cy="3273970"/>
                        </a:xfrm>
                      </wpg:grpSpPr>
                      <pic:pic xmlns:pic="http://schemas.openxmlformats.org/drawingml/2006/picture">
                        <pic:nvPicPr>
                          <pic:cNvPr id="92" name="תמונה 92"/>
                          <pic:cNvPicPr>
                            <a:picLocks noChangeAspect="1"/>
                          </pic:cNvPicPr>
                        </pic:nvPicPr>
                        <pic:blipFill>
                          <a:blip r:embed="rId37"/>
                          <a:stretch>
                            <a:fillRect/>
                          </a:stretch>
                        </pic:blipFill>
                        <pic:spPr>
                          <a:xfrm>
                            <a:off x="0" y="0"/>
                            <a:ext cx="7862442" cy="3273970"/>
                          </a:xfrm>
                          <a:prstGeom prst="rect">
                            <a:avLst/>
                          </a:prstGeom>
                        </pic:spPr>
                      </pic:pic>
                      <wps:wsp>
                        <wps:cNvPr id="93" name="Rectangle: Rounded Corners 19"/>
                        <wps:cNvSpPr/>
                        <wps:spPr>
                          <a:xfrm>
                            <a:off x="3948679" y="1388220"/>
                            <a:ext cx="1347057" cy="173499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4E466F3" id="קבוצה 2" o:spid="_x0000_s1026" style="position:absolute;margin-left:0;margin-top:.6pt;width:415.5pt;height:163.5pt;z-index:251685888;mso-position-horizontal:left;mso-position-horizontal-relative:margin;mso-width-relative:margin;mso-height-relative:margin" coordsize="78624,32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">
                <v:shape id="תמונה 92" o:spid="_x0000_s1027" type="#_x0000_t75" style="position:absolute;width:78624;height:32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">
                  <v:imagedata r:id="rId38" o:title=""/>
                </v:shape>
                <v:roundrect id="Rectangle: Rounded Corners 19" o:spid="_x0000_s1028" style="position:absolute;left:39486;top:13882;width:13471;height:1735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" filled="f" strokecolor="red" strokeweight="3pt">
                  <v:stroke joinstyle="miter"/>
                </v:roundrect>
                <w10:wrap anchorx="margin"/>
              </v:group>
            </w:pict>
          </mc:Fallback>
        </mc:AlternateContent>
      </w:r>
      <w:r>
        <w:rPr>
          <w:noProof/>
        </w:rPr>
        <mc:AlternateContent>
          <mc:Choice Requires="wps">
            <w:drawing>
              <wp:anchor distT="0" distB="0" distL="114300" distR="114300" simplePos="0" relativeHeight="251687936" behindDoc="0" locked="0" layoutInCell="1" allowOverlap="1" wp14:anchorId="3CDD367D" wp14:editId="4D5BDE74">
                <wp:simplePos x="0" y="0"/>
                <wp:positionH relativeFrom="column">
                  <wp:posOffset>0</wp:posOffset>
                </wp:positionH>
                <wp:positionV relativeFrom="paragraph">
                  <wp:posOffset>2138045</wp:posOffset>
                </wp:positionV>
                <wp:extent cx="4981575" cy="635"/>
                <wp:effectExtent l="0" t="0" r="0" b="0"/>
                <wp:wrapNone/>
                <wp:docPr id="94" name="תיבת טקסט 94"/>
                <wp:cNvGraphicFramePr/>
                <a:graphic xmlns:a="http://schemas.openxmlformats.org/drawingml/2006/main">
                  <a:graphicData uri="http://schemas.microsoft.com/office/word/2010/wordprocessingShape">
                    <wps:wsp>
                      <wps:cNvSpPr txBox="1"/>
                      <wps:spPr>
                        <a:xfrm>
                          <a:off x="0" y="0"/>
                          <a:ext cx="4981575" cy="635"/>
                        </a:xfrm>
                        <a:prstGeom prst="rect">
                          <a:avLst/>
                        </a:prstGeom>
                        <a:solidFill>
                          <a:prstClr val="white"/>
                        </a:solidFill>
                        <a:ln>
                          <a:noFill/>
                        </a:ln>
                      </wps:spPr>
                      <wps:txbx>
                        <w:txbxContent>
                          <w:p w14:paraId="5DDC255A" w14:textId="1540653F" w:rsidR="001B6BA3" w:rsidRDefault="001B6BA3" w:rsidP="001B6BA3">
                            <w:pPr>
                              <w:pStyle w:val="ae"/>
                            </w:pPr>
                            <w:bookmarkStart w:id="39" w:name="_Toc91955512"/>
                            <w:r>
                              <w:t xml:space="preserve">Figure </w:t>
                            </w:r>
                            <w:fldSimple w:instr=" SEQ Figure \* ARABIC ">
                              <w:r w:rsidR="00785D79">
                                <w:rPr>
                                  <w:noProof/>
                                </w:rPr>
                                <w:t>11</w:t>
                              </w:r>
                            </w:fldSimple>
                            <w:r>
                              <w:rPr>
                                <w:noProof/>
                              </w:rPr>
                              <w:t xml:space="preserve"> - Execute on high level</w:t>
                            </w:r>
                            <w:bookmarkEnd w:id="39"/>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3CDD367D" id="תיבת טקסט 94" o:spid="_x0000_s1035" type="#_x0000_t202" style="position:absolute;margin-left:0;margin-top:168.35pt;width:392.2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" stroked="f">
                <v:textbox style="mso-fit-shape-to-text:t" inset="0,0,0,0">
                  <w:txbxContent>
                    <w:p w14:paraId="5DDC255A" w14:textId="1540653F" w:rsidR="001B6BA3" w:rsidRDefault="001B6BA3" w:rsidP="001B6BA3">
                      <w:pPr>
                        <w:pStyle w:val="ae"/>
                      </w:pPr>
                      <w:bookmarkStart w:id="40" w:name="_Toc91955512"/>
                      <w:r>
                        <w:t xml:space="preserve">Figure </w:t>
                      </w:r>
                      <w:fldSimple w:instr=" SEQ Figure \* ARABIC ">
                        <w:r w:rsidR="00785D79">
                          <w:rPr>
                            <w:noProof/>
                          </w:rPr>
                          <w:t>11</w:t>
                        </w:r>
                      </w:fldSimple>
                      <w:r>
                        <w:rPr>
                          <w:noProof/>
                        </w:rPr>
                        <w:t xml:space="preserve"> - Execute on high level</w:t>
                      </w:r>
                      <w:bookmarkEnd w:id="40"/>
                    </w:p>
                  </w:txbxContent>
                </v:textbox>
              </v:shape>
            </w:pict>
          </mc:Fallback>
        </mc:AlternateContent>
      </w:r>
    </w:p>
    <w:p w14:paraId="5A76F998" w14:textId="7BA5AAE6" w:rsidR="00877988" w:rsidRDefault="00877988" w:rsidP="002804EA"/>
    <w:p w14:paraId="66897F15" w14:textId="133EB822" w:rsidR="00877988" w:rsidRDefault="00877988" w:rsidP="002804EA"/>
    <w:p w14:paraId="19573B0A" w14:textId="77777777" w:rsidR="00877988" w:rsidRDefault="00877988" w:rsidP="002804EA"/>
    <w:p w14:paraId="5D47CD4A" w14:textId="625FC410" w:rsidR="00877988" w:rsidRDefault="00877988" w:rsidP="002804EA"/>
    <w:p w14:paraId="3492601A" w14:textId="6E7651D3" w:rsidR="00877988" w:rsidRDefault="00877988" w:rsidP="002804EA"/>
    <w:p w14:paraId="63A80CF3" w14:textId="13238C2A" w:rsidR="00877988" w:rsidRDefault="00877988" w:rsidP="002804EA"/>
    <w:p w14:paraId="1260539B" w14:textId="4173B7B2" w:rsidR="00877988" w:rsidRDefault="00877988" w:rsidP="002804EA"/>
    <w:p w14:paraId="17850F00" w14:textId="2865494D" w:rsidR="0074118D" w:rsidRDefault="00B94A76" w:rsidP="002804EA">
      <w:r>
        <w:lastRenderedPageBreak/>
        <w:t>T</w:t>
      </w:r>
      <w:r w:rsidR="0074118D">
        <w:t xml:space="preserve">he Execution </w:t>
      </w:r>
      <w:r>
        <w:t>stage</w:t>
      </w:r>
      <w:r w:rsidR="00CC184F">
        <w:t xml:space="preserve"> contains all the components that calculate values</w:t>
      </w:r>
      <w:r w:rsidR="004706E2">
        <w:t xml:space="preserve">. </w:t>
      </w:r>
      <w:r w:rsidR="009D31A3">
        <w:t xml:space="preserve">In this stage </w:t>
      </w:r>
      <w:r w:rsidR="0036564E">
        <w:t>all the arithmetic calculation are initiate, branch resolution is made</w:t>
      </w:r>
      <w:r w:rsidR="00087110">
        <w:t xml:space="preserve"> and the next PC for current thread is determined. in addition t</w:t>
      </w:r>
      <w:r w:rsidR="006B5A2D">
        <w:t xml:space="preserve">he instruction data </w:t>
      </w:r>
      <w:r w:rsidR="002E64AA">
        <w:t xml:space="preserve">(now at </w:t>
      </w:r>
      <w:r w:rsidR="00924B25" w:rsidRPr="003F6C45">
        <w:t>InstructionQ102H</w:t>
      </w:r>
      <w:r w:rsidR="002E64AA">
        <w:t>)</w:t>
      </w:r>
      <w:r w:rsidR="00924B25" w:rsidRPr="003F6C45">
        <w:t xml:space="preserve"> </w:t>
      </w:r>
      <w:r w:rsidR="00924B25" w:rsidRPr="00924B25">
        <w:t xml:space="preserve">is </w:t>
      </w:r>
      <w:r w:rsidR="003874B0">
        <w:t xml:space="preserve">passing another decode and </w:t>
      </w:r>
      <w:r w:rsidR="00924B25" w:rsidRPr="00924B25">
        <w:t>broken down</w:t>
      </w:r>
      <w:r w:rsidR="00087110">
        <w:t xml:space="preserve"> </w:t>
      </w:r>
      <w:r w:rsidR="00924B25" w:rsidRPr="00924B25">
        <w:t>into</w:t>
      </w:r>
      <w:r w:rsidR="00924B25" w:rsidRPr="00DA7C06">
        <w:t xml:space="preserve"> the </w:t>
      </w:r>
      <w:r w:rsidR="00DA7C06">
        <w:t>I</w:t>
      </w:r>
      <w:r w:rsidR="00924B25" w:rsidRPr="00DA7C06">
        <w:t>mmediates</w:t>
      </w:r>
      <w:r w:rsidR="00C80CD9" w:rsidRPr="00DA7C06">
        <w:t xml:space="preserve">, funct3, </w:t>
      </w:r>
      <w:r w:rsidR="003874B0">
        <w:t xml:space="preserve">and </w:t>
      </w:r>
      <w:r w:rsidR="00C80CD9" w:rsidRPr="00DA7C06">
        <w:t>funct7</w:t>
      </w:r>
      <w:r w:rsidR="009A5583" w:rsidRPr="00DA7C06">
        <w:t>.</w:t>
      </w:r>
    </w:p>
    <w:p w14:paraId="50B9E5F7" w14:textId="507761FE" w:rsidR="006B5F4A" w:rsidRDefault="006B5F4A" w:rsidP="002804EA">
      <w:r>
        <w:t>The stage logic design:</w:t>
      </w:r>
    </w:p>
    <w:p w14:paraId="249511EB" w14:textId="77777777" w:rsidR="006B5F4A" w:rsidRDefault="006B5F4A" w:rsidP="006B5F4A">
      <w:pPr>
        <w:keepNext/>
      </w:pPr>
      <w:r w:rsidRPr="006B5F4A">
        <w:rPr>
          <w:noProof/>
        </w:rPr>
        <w:drawing>
          <wp:inline distT="0" distB="0" distL="0" distR="0" wp14:anchorId="486BB1DB" wp14:editId="5871F6F5">
            <wp:extent cx="5731510" cy="3898265"/>
            <wp:effectExtent l="0" t="0" r="2540" b="6985"/>
            <wp:docPr id="96" name="תמונה 3">
              <a:extLst xmlns:a="http://schemas.openxmlformats.org/drawingml/2006/main">
                <a:ext uri="{FF2B5EF4-FFF2-40B4-BE49-F238E27FC236}">
                  <a16:creationId xmlns:a16="http://schemas.microsoft.com/office/drawing/2014/main" id="{B7E9479D-66F9-497A-B5C2-B78C9AC399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3">
                      <a:extLst>
                        <a:ext uri="{FF2B5EF4-FFF2-40B4-BE49-F238E27FC236}">
                          <a16:creationId xmlns:a16="http://schemas.microsoft.com/office/drawing/2014/main" id="{B7E9479D-66F9-497A-B5C2-B78C9AC399CC}"/>
                        </a:ext>
                      </a:extLst>
                    </pic:cNvPr>
                    <pic:cNvPicPr>
                      <a:picLocks noChangeAspect="1"/>
                    </pic:cNvPicPr>
                  </pic:nvPicPr>
                  <pic:blipFill>
                    <a:blip r:embed="rId43"/>
                    <a:stretch>
                      <a:fillRect/>
                    </a:stretch>
                  </pic:blipFill>
                  <pic:spPr>
                    <a:xfrm>
                      <a:off x="0" y="0"/>
                      <a:ext cx="5731510" cy="3898265"/>
                    </a:xfrm>
                    <a:prstGeom prst="rect">
                      <a:avLst/>
                    </a:prstGeom>
                  </pic:spPr>
                </pic:pic>
              </a:graphicData>
            </a:graphic>
          </wp:inline>
        </w:drawing>
      </w:r>
    </w:p>
    <w:p w14:paraId="0EF73521" w14:textId="2BB458BC" w:rsidR="006B5F4A" w:rsidRDefault="006B5F4A" w:rsidP="006B5F4A">
      <w:pPr>
        <w:pStyle w:val="ae"/>
      </w:pPr>
      <w:bookmarkStart w:id="41" w:name="_Toc91955513"/>
      <w:r>
        <w:t xml:space="preserve">Figure </w:t>
      </w:r>
      <w:fldSimple w:instr=" SEQ Figure \* ARABIC ">
        <w:r w:rsidR="00785D79">
          <w:rPr>
            <w:noProof/>
          </w:rPr>
          <w:t>12</w:t>
        </w:r>
      </w:fldSimple>
      <w:r>
        <w:rPr>
          <w:noProof/>
        </w:rPr>
        <w:t xml:space="preserve"> - execute logic design</w:t>
      </w:r>
      <w:bookmarkEnd w:id="41"/>
    </w:p>
    <w:p w14:paraId="252EAD6B" w14:textId="701C1BCC" w:rsidR="00CC184F" w:rsidRDefault="00C12D7B" w:rsidP="008C46A6">
      <w:pPr>
        <w:rPr>
          <w:rFonts w:eastAsiaTheme="majorEastAsia"/>
        </w:rPr>
      </w:pPr>
      <w:r w:rsidRPr="003F6C45">
        <w:rPr>
          <w:u w:val="single"/>
        </w:rPr>
        <w:t>Branch Calculator</w:t>
      </w:r>
      <w:r>
        <w:t>:</w:t>
      </w:r>
      <w:r w:rsidR="00654C49">
        <w:t xml:space="preserve"> </w:t>
      </w:r>
      <w:r w:rsidR="00044641">
        <w:t xml:space="preserve">calculate the 2 possible next PCs of the thread: </w:t>
      </w:r>
      <w:r w:rsidR="00044641" w:rsidRPr="0057353F">
        <w:rPr>
          <w:rFonts w:eastAsiaTheme="majorEastAsia"/>
        </w:rPr>
        <w:t>PcPlus4Q102H=</w:t>
      </w:r>
      <w:r w:rsidR="006A16A8" w:rsidRPr="0057353F">
        <w:rPr>
          <w:rFonts w:eastAsiaTheme="majorEastAsia"/>
        </w:rPr>
        <w:t>PcQ1020H+ 32'd4 and PcBranchQ102H= B_ImmediateQ102H+PcQ1020H</w:t>
      </w:r>
      <w:r w:rsidR="0057353F">
        <w:rPr>
          <w:rFonts w:eastAsiaTheme="majorEastAsia"/>
        </w:rPr>
        <w:t xml:space="preserve">. The </w:t>
      </w:r>
      <w:r w:rsidR="004865A9">
        <w:rPr>
          <w:rFonts w:eastAsiaTheme="majorEastAsia"/>
        </w:rPr>
        <w:t>new value for the next PC is chosen in the PS select component.</w:t>
      </w:r>
    </w:p>
    <w:p w14:paraId="0163637D" w14:textId="3CBC4712" w:rsidR="004865A9" w:rsidRDefault="00CD7A80" w:rsidP="008C46A6">
      <w:pPr>
        <w:rPr>
          <w:rFonts w:eastAsiaTheme="majorEastAsia"/>
        </w:rPr>
      </w:pPr>
      <w:r w:rsidRPr="003F6C45">
        <w:rPr>
          <w:rFonts w:eastAsiaTheme="majorEastAsia"/>
          <w:u w:val="single"/>
        </w:rPr>
        <w:t>ALU Input 1 and ALU input 2</w:t>
      </w:r>
      <w:r w:rsidR="003D253C" w:rsidRPr="003F6C45">
        <w:rPr>
          <w:rFonts w:eastAsiaTheme="majorEastAsia"/>
          <w:u w:val="single"/>
        </w:rPr>
        <w:t xml:space="preserve"> MUXs</w:t>
      </w:r>
      <w:r>
        <w:rPr>
          <w:rFonts w:eastAsiaTheme="majorEastAsia"/>
        </w:rPr>
        <w:t xml:space="preserve">: </w:t>
      </w:r>
      <w:r w:rsidR="00E42164">
        <w:rPr>
          <w:rFonts w:eastAsiaTheme="majorEastAsia"/>
        </w:rPr>
        <w:t>selecting</w:t>
      </w:r>
      <w:r>
        <w:rPr>
          <w:rFonts w:eastAsiaTheme="majorEastAsia"/>
        </w:rPr>
        <w:t xml:space="preserve"> the correct </w:t>
      </w:r>
      <w:r w:rsidR="00E42164">
        <w:rPr>
          <w:rFonts w:eastAsiaTheme="majorEastAsia"/>
        </w:rPr>
        <w:t xml:space="preserve">inputs to the ALU </w:t>
      </w:r>
      <w:r w:rsidR="00A520C0">
        <w:rPr>
          <w:rFonts w:eastAsiaTheme="majorEastAsia"/>
        </w:rPr>
        <w:t xml:space="preserve">using </w:t>
      </w:r>
      <w:r w:rsidR="00A520C0" w:rsidRPr="00843B48">
        <w:rPr>
          <w:rFonts w:eastAsiaTheme="majorEastAsia"/>
        </w:rPr>
        <w:t xml:space="preserve">CtrlLuiQ102H, </w:t>
      </w:r>
      <w:r w:rsidR="00843B48">
        <w:rPr>
          <w:rFonts w:eastAsiaTheme="majorEastAsia"/>
        </w:rPr>
        <w:t>C</w:t>
      </w:r>
      <w:r w:rsidR="00A520C0" w:rsidRPr="00843B48">
        <w:rPr>
          <w:rFonts w:eastAsiaTheme="majorEastAsia"/>
        </w:rPr>
        <w:t xml:space="preserve">trlAuiPcQ102H, CtrlITypeImmQ102H and </w:t>
      </w:r>
      <w:r w:rsidR="00843B48" w:rsidRPr="00843B48">
        <w:rPr>
          <w:rFonts w:eastAsiaTheme="majorEastAsia"/>
        </w:rPr>
        <w:t>CtrlStoreQ102H as the select</w:t>
      </w:r>
      <w:r w:rsidR="003D253C">
        <w:rPr>
          <w:rFonts w:eastAsiaTheme="majorEastAsia"/>
        </w:rPr>
        <w:t xml:space="preserve"> for both MUXs</w:t>
      </w:r>
      <w:r w:rsidR="00843B48" w:rsidRPr="00843B48">
        <w:rPr>
          <w:rFonts w:eastAsiaTheme="majorEastAsia"/>
        </w:rPr>
        <w:t>.</w:t>
      </w:r>
      <w:r w:rsidR="00E42164">
        <w:rPr>
          <w:rFonts w:eastAsiaTheme="majorEastAsia"/>
        </w:rPr>
        <w:t xml:space="preserve"> </w:t>
      </w:r>
      <w:r w:rsidR="00843B48">
        <w:rPr>
          <w:rFonts w:eastAsiaTheme="majorEastAsia"/>
        </w:rPr>
        <w:t xml:space="preserve"> ALU Input 1 </w:t>
      </w:r>
      <w:r w:rsidR="00583698">
        <w:rPr>
          <w:rFonts w:eastAsiaTheme="majorEastAsia"/>
        </w:rPr>
        <w:t xml:space="preserve">selects between </w:t>
      </w:r>
      <w:r w:rsidR="004A486A" w:rsidRPr="004A486A">
        <w:rPr>
          <w:rFonts w:eastAsiaTheme="majorEastAsia"/>
        </w:rPr>
        <w:t>RegRdData1Q102H, PcQ102H and 32’b0</w:t>
      </w:r>
      <w:r w:rsidR="004A486A">
        <w:rPr>
          <w:rFonts w:eastAsiaTheme="majorEastAsia"/>
        </w:rPr>
        <w:t xml:space="preserve"> and ALU Input 2 selects between</w:t>
      </w:r>
      <w:r w:rsidR="00DA7C06">
        <w:rPr>
          <w:rFonts w:eastAsiaTheme="majorEastAsia"/>
        </w:rPr>
        <w:t xml:space="preserve"> the </w:t>
      </w:r>
      <w:r w:rsidR="00DA7C06" w:rsidRPr="00DA7C06">
        <w:rPr>
          <w:rFonts w:eastAsiaTheme="majorEastAsia"/>
        </w:rPr>
        <w:t>Immediates (U,I,S) and RegRdData2Q102H.</w:t>
      </w:r>
      <w:r w:rsidR="00BD29BE">
        <w:rPr>
          <w:rFonts w:eastAsiaTheme="majorEastAsia"/>
        </w:rPr>
        <w:t xml:space="preserve"> the outputs of the MUXs are </w:t>
      </w:r>
      <w:r w:rsidR="00BD29BE" w:rsidRPr="00BD29BE">
        <w:rPr>
          <w:rFonts w:eastAsiaTheme="majorEastAsia"/>
        </w:rPr>
        <w:t>AluIn1Q102H and AluIn2Q102H.</w:t>
      </w:r>
    </w:p>
    <w:p w14:paraId="1DFF4087" w14:textId="7587C39F" w:rsidR="00EB63ED" w:rsidRDefault="00EB63ED" w:rsidP="008C46A6">
      <w:pPr>
        <w:rPr>
          <w:rFonts w:eastAsiaTheme="majorEastAsia"/>
        </w:rPr>
      </w:pPr>
      <w:r w:rsidRPr="003F6C45">
        <w:rPr>
          <w:rFonts w:eastAsiaTheme="majorEastAsia"/>
          <w:u w:val="single"/>
        </w:rPr>
        <w:t>Branch Comp</w:t>
      </w:r>
      <w:r w:rsidR="001F72FF" w:rsidRPr="003F6C45">
        <w:rPr>
          <w:rFonts w:eastAsiaTheme="majorEastAsia"/>
          <w:u w:val="single"/>
        </w:rPr>
        <w:t>a</w:t>
      </w:r>
      <w:r w:rsidRPr="003F6C45">
        <w:rPr>
          <w:rFonts w:eastAsiaTheme="majorEastAsia"/>
          <w:u w:val="single"/>
        </w:rPr>
        <w:t>rator</w:t>
      </w:r>
      <w:r>
        <w:rPr>
          <w:rFonts w:eastAsiaTheme="majorEastAsia"/>
        </w:rPr>
        <w:t>:</w:t>
      </w:r>
      <w:r w:rsidR="001F72FF">
        <w:rPr>
          <w:rFonts w:eastAsiaTheme="majorEastAsia"/>
        </w:rPr>
        <w:t xml:space="preserve"> when a branch instruction is inserted,</w:t>
      </w:r>
      <w:r w:rsidR="004839F6">
        <w:rPr>
          <w:rFonts w:eastAsiaTheme="majorEastAsia"/>
        </w:rPr>
        <w:t xml:space="preserve"> the inputs of the branch comparator (</w:t>
      </w:r>
      <w:r w:rsidR="004839F6" w:rsidRPr="00BD29BE">
        <w:rPr>
          <w:rFonts w:eastAsiaTheme="majorEastAsia"/>
        </w:rPr>
        <w:t>AluIn1Q102H and AluIn2Q102H</w:t>
      </w:r>
      <w:r w:rsidR="004839F6">
        <w:rPr>
          <w:rFonts w:eastAsiaTheme="majorEastAsia"/>
        </w:rPr>
        <w:t xml:space="preserve">) </w:t>
      </w:r>
      <w:r w:rsidR="0097695C">
        <w:rPr>
          <w:rFonts w:eastAsiaTheme="majorEastAsia"/>
        </w:rPr>
        <w:t xml:space="preserve">are the values to compare. Based on funct3 to decide which condition is to be </w:t>
      </w:r>
      <w:r w:rsidR="003F6C45">
        <w:rPr>
          <w:rFonts w:eastAsiaTheme="majorEastAsia"/>
        </w:rPr>
        <w:t xml:space="preserve">set, </w:t>
      </w:r>
      <w:r w:rsidR="003F6C45" w:rsidRPr="003F6C45">
        <w:rPr>
          <w:rFonts w:eastAsiaTheme="majorEastAsia"/>
        </w:rPr>
        <w:t>BranchCondMetQ102H gets the correct value.</w:t>
      </w:r>
    </w:p>
    <w:p w14:paraId="25884136" w14:textId="77777777" w:rsidR="00B067D0" w:rsidRDefault="00D62ED5" w:rsidP="008C46A6">
      <w:pPr>
        <w:rPr>
          <w:rFonts w:eastAsiaTheme="majorEastAsia"/>
        </w:rPr>
      </w:pPr>
      <w:r w:rsidRPr="00CF71E5">
        <w:rPr>
          <w:rFonts w:eastAsiaTheme="majorEastAsia"/>
          <w:u w:val="single"/>
        </w:rPr>
        <w:t>ALU Controller</w:t>
      </w:r>
      <w:r>
        <w:rPr>
          <w:rFonts w:eastAsiaTheme="majorEastAsia"/>
        </w:rPr>
        <w:t xml:space="preserve">: </w:t>
      </w:r>
      <w:r w:rsidR="00CB631C">
        <w:rPr>
          <w:rFonts w:eastAsiaTheme="majorEastAsia"/>
        </w:rPr>
        <w:t xml:space="preserve">based on funct3, </w:t>
      </w:r>
      <w:r w:rsidR="00B16DE9">
        <w:rPr>
          <w:rFonts w:eastAsiaTheme="majorEastAsia"/>
        </w:rPr>
        <w:t xml:space="preserve">funct7 and </w:t>
      </w:r>
      <w:r w:rsidR="006855E7">
        <w:rPr>
          <w:rFonts w:eastAsiaTheme="majorEastAsia"/>
        </w:rPr>
        <w:t xml:space="preserve">the opcode, will set a value to CtrlAluOpQ102H </w:t>
      </w:r>
      <w:r w:rsidR="00B067D0">
        <w:rPr>
          <w:rFonts w:eastAsiaTheme="majorEastAsia"/>
        </w:rPr>
        <w:t>that will enter the ALU and decide the operation.</w:t>
      </w:r>
    </w:p>
    <w:p w14:paraId="7468B35A" w14:textId="2FA2FB0B" w:rsidR="003F6C45" w:rsidRDefault="00B067D0" w:rsidP="008C46A6">
      <w:pPr>
        <w:rPr>
          <w:rFonts w:eastAsiaTheme="majorEastAsia"/>
        </w:rPr>
      </w:pPr>
      <w:r w:rsidRPr="00CF71E5">
        <w:rPr>
          <w:rFonts w:eastAsiaTheme="majorEastAsia"/>
          <w:u w:val="single"/>
        </w:rPr>
        <w:t>ALU Logic</w:t>
      </w:r>
      <w:r>
        <w:rPr>
          <w:rFonts w:eastAsiaTheme="majorEastAsia"/>
        </w:rPr>
        <w:t xml:space="preserve">: the actual computational component. Will get </w:t>
      </w:r>
      <w:r w:rsidRPr="00BD29BE">
        <w:rPr>
          <w:rFonts w:eastAsiaTheme="majorEastAsia"/>
        </w:rPr>
        <w:t>AluIn1Q102H and AluIn2Q102H</w:t>
      </w:r>
      <w:r>
        <w:rPr>
          <w:rFonts w:eastAsiaTheme="majorEastAsia"/>
        </w:rPr>
        <w:t xml:space="preserve"> as inputs</w:t>
      </w:r>
      <w:r w:rsidR="009165E3">
        <w:rPr>
          <w:rFonts w:eastAsiaTheme="majorEastAsia"/>
        </w:rPr>
        <w:t xml:space="preserve"> and according to CtrlAluOpQ102H will calculate the value for AluOutQ102H.</w:t>
      </w:r>
    </w:p>
    <w:p w14:paraId="07E21CBA" w14:textId="092BA3B6" w:rsidR="00DC2C87" w:rsidRDefault="00CF71E5" w:rsidP="002804EA">
      <w:pPr>
        <w:rPr>
          <w:rStyle w:val="pl-c"/>
        </w:rPr>
      </w:pPr>
      <w:r w:rsidRPr="00CF71E5">
        <w:rPr>
          <w:u w:val="single"/>
        </w:rPr>
        <w:t>PC Sel</w:t>
      </w:r>
      <w:r>
        <w:t xml:space="preserve">: </w:t>
      </w:r>
      <w:r w:rsidR="00F608FD" w:rsidRPr="00731EC7">
        <w:rPr>
          <w:rStyle w:val="pl-c"/>
        </w:rPr>
        <w:t xml:space="preserve">decides the next </w:t>
      </w:r>
      <w:r w:rsidR="00CE1122" w:rsidRPr="00731EC7">
        <w:rPr>
          <w:rStyle w:val="pl-c"/>
        </w:rPr>
        <w:t>value for PC among the 4 options: PcBranchQ102H calculated by the Branch Calculator</w:t>
      </w:r>
      <w:r w:rsidR="008A4A22" w:rsidRPr="00731EC7">
        <w:rPr>
          <w:rStyle w:val="pl-c"/>
        </w:rPr>
        <w:t xml:space="preserve">, PcPlus4Q102H also calculated by the Branch Calculator, AluOutQ102H calculated in the ALU and </w:t>
      </w:r>
      <w:r w:rsidR="008866AE" w:rsidRPr="00731EC7">
        <w:rPr>
          <w:rStyle w:val="pl-c"/>
        </w:rPr>
        <w:t xml:space="preserve">J_ImmediateQ102H+PcQ102H that is the address to jump if the instruction is a </w:t>
      </w:r>
      <w:r w:rsidR="00731EC7" w:rsidRPr="00731EC7">
        <w:rPr>
          <w:rStyle w:val="pl-c"/>
        </w:rPr>
        <w:t>Non-</w:t>
      </w:r>
      <w:r w:rsidR="00731EC7" w:rsidRPr="00731EC7">
        <w:rPr>
          <w:rStyle w:val="pl-c"/>
        </w:rPr>
        <w:lastRenderedPageBreak/>
        <w:t>Conditional</w:t>
      </w:r>
      <w:r w:rsidR="00D0159A" w:rsidRPr="00731EC7">
        <w:rPr>
          <w:rStyle w:val="pl-c"/>
        </w:rPr>
        <w:t xml:space="preserve"> Branch. Using </w:t>
      </w:r>
      <w:r w:rsidR="008140A0" w:rsidRPr="00731EC7">
        <w:rPr>
          <w:rStyle w:val="pl-c"/>
        </w:rPr>
        <w:t>CtrlJalrQ102H, CtrlJalQ102H</w:t>
      </w:r>
      <w:r w:rsidR="008140A0" w:rsidRPr="00731EC7">
        <w:rPr>
          <w:rStyle w:val="pl-c"/>
        </w:rPr>
        <w:br/>
        <w:t>and BranchCondMetQ102H as the select</w:t>
      </w:r>
      <w:r w:rsidR="00696CCB" w:rsidRPr="00731EC7">
        <w:rPr>
          <w:rStyle w:val="pl-c"/>
        </w:rPr>
        <w:t xml:space="preserve"> the chosen PC (NextPcQ102H) is passed to the four </w:t>
      </w:r>
      <w:r w:rsidR="00172F69" w:rsidRPr="00731EC7">
        <w:rPr>
          <w:rStyle w:val="pl-c"/>
        </w:rPr>
        <w:t xml:space="preserve">PCs in the Instruction Fetch stage and is updated using the </w:t>
      </w:r>
      <w:r w:rsidR="00731EC7">
        <w:rPr>
          <w:rStyle w:val="pl-c"/>
        </w:rPr>
        <w:t>indicated from Q102H (the Execute stage).</w:t>
      </w:r>
    </w:p>
    <w:p w14:paraId="1A85955D" w14:textId="7575EFB8" w:rsidR="009165E3" w:rsidRPr="00CC184F" w:rsidRDefault="008140A0" w:rsidP="002804EA">
      <w:r>
        <w:br/>
      </w:r>
    </w:p>
    <w:p w14:paraId="5A8DEFED" w14:textId="1A8BE8EB" w:rsidR="009D01BE" w:rsidRDefault="0076551E" w:rsidP="005E5C8B">
      <w:pPr>
        <w:pStyle w:val="4"/>
      </w:pPr>
      <w:r>
        <w:t>Memory</w:t>
      </w:r>
    </w:p>
    <w:p w14:paraId="25E5767F" w14:textId="3FCFDF52" w:rsidR="006410BC" w:rsidRDefault="00594864" w:rsidP="00594864">
      <w:r>
        <w:rPr>
          <w:noProof/>
        </w:rPr>
        <mc:AlternateContent>
          <mc:Choice Requires="wps">
            <w:drawing>
              <wp:anchor distT="0" distB="0" distL="114300" distR="114300" simplePos="0" relativeHeight="251692032" behindDoc="0" locked="0" layoutInCell="1" allowOverlap="1" wp14:anchorId="24B73085" wp14:editId="271C07A5">
                <wp:simplePos x="0" y="0"/>
                <wp:positionH relativeFrom="column">
                  <wp:posOffset>-187325</wp:posOffset>
                </wp:positionH>
                <wp:positionV relativeFrom="paragraph">
                  <wp:posOffset>2539365</wp:posOffset>
                </wp:positionV>
                <wp:extent cx="5172075" cy="635"/>
                <wp:effectExtent l="0" t="0" r="0" b="0"/>
                <wp:wrapNone/>
                <wp:docPr id="106" name="תיבת טקסט 106"/>
                <wp:cNvGraphicFramePr/>
                <a:graphic xmlns:a="http://schemas.openxmlformats.org/drawingml/2006/main">
                  <a:graphicData uri="http://schemas.microsoft.com/office/word/2010/wordprocessingShape">
                    <wps:wsp>
                      <wps:cNvSpPr txBox="1"/>
                      <wps:spPr>
                        <a:xfrm>
                          <a:off x="0" y="0"/>
                          <a:ext cx="5172075" cy="635"/>
                        </a:xfrm>
                        <a:prstGeom prst="rect">
                          <a:avLst/>
                        </a:prstGeom>
                        <a:solidFill>
                          <a:prstClr val="white"/>
                        </a:solidFill>
                        <a:ln>
                          <a:noFill/>
                        </a:ln>
                      </wps:spPr>
                      <wps:txbx>
                        <w:txbxContent>
                          <w:p w14:paraId="1CFAA770" w14:textId="79D7E78E" w:rsidR="00594864" w:rsidRDefault="00594864" w:rsidP="00594864">
                            <w:pPr>
                              <w:pStyle w:val="ae"/>
                            </w:pPr>
                            <w:bookmarkStart w:id="42" w:name="_Toc91955514"/>
                            <w:r>
                              <w:t xml:space="preserve">Figure </w:t>
                            </w:r>
                            <w:fldSimple w:instr=" SEQ Figure \* ARABIC ">
                              <w:r w:rsidR="00785D79">
                                <w:rPr>
                                  <w:noProof/>
                                </w:rPr>
                                <w:t>13</w:t>
                              </w:r>
                            </w:fldSimple>
                            <w:r>
                              <w:rPr>
                                <w:noProof/>
                              </w:rPr>
                              <w:t xml:space="preserve"> - Mem stage on high level</w:t>
                            </w:r>
                            <w:bookmarkEnd w:id="42"/>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4B73085" id="תיבת טקסט 106" o:spid="_x0000_s1036" type="#_x0000_t202" style="position:absolute;margin-left:-14.75pt;margin-top:199.95pt;width:407.2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" stroked="f">
                <v:textbox style="mso-fit-shape-to-text:t" inset="0,0,0,0">
                  <w:txbxContent>
                    <w:p w14:paraId="1CFAA770" w14:textId="79D7E78E" w:rsidR="00594864" w:rsidRDefault="00594864" w:rsidP="00594864">
                      <w:pPr>
                        <w:pStyle w:val="ae"/>
                      </w:pPr>
                      <w:bookmarkStart w:id="43" w:name="_Toc91955514"/>
                      <w:r>
                        <w:t xml:space="preserve">Figure </w:t>
                      </w:r>
                      <w:fldSimple w:instr=" SEQ Figure \* ARABIC ">
                        <w:r w:rsidR="00785D79">
                          <w:rPr>
                            <w:noProof/>
                          </w:rPr>
                          <w:t>13</w:t>
                        </w:r>
                      </w:fldSimple>
                      <w:r>
                        <w:rPr>
                          <w:noProof/>
                        </w:rPr>
                        <w:t xml:space="preserve"> - Mem stage on high level</w:t>
                      </w:r>
                      <w:bookmarkEnd w:id="43"/>
                    </w:p>
                  </w:txbxContent>
                </v:textbox>
              </v:shape>
            </w:pict>
          </mc:Fallback>
        </mc:AlternateContent>
      </w:r>
      <w:r w:rsidRPr="00594864">
        <w:rPr>
          <w:noProof/>
        </w:rPr>
        <mc:AlternateContent>
          <mc:Choice Requires="wpg">
            <w:drawing>
              <wp:anchor distT="0" distB="0" distL="114300" distR="114300" simplePos="0" relativeHeight="251689984" behindDoc="0" locked="0" layoutInCell="1" allowOverlap="1" wp14:anchorId="7057B3FA" wp14:editId="795E1B55">
                <wp:simplePos x="0" y="0"/>
                <wp:positionH relativeFrom="column">
                  <wp:posOffset>-187325</wp:posOffset>
                </wp:positionH>
                <wp:positionV relativeFrom="paragraph">
                  <wp:posOffset>110490</wp:posOffset>
                </wp:positionV>
                <wp:extent cx="5172075" cy="2371725"/>
                <wp:effectExtent l="0" t="0" r="9525" b="9525"/>
                <wp:wrapNone/>
                <wp:docPr id="5" name="קבוצה 4">
                  <a:extLst xmlns:a="http://schemas.openxmlformats.org/drawingml/2006/main">
                    <a:ext uri="{FF2B5EF4-FFF2-40B4-BE49-F238E27FC236}">
                      <a16:creationId xmlns:a16="http://schemas.microsoft.com/office/drawing/2014/main" id="{DCCA7CCD-C51C-4300-A1A0-F567E1ECFCC0}"/>
                    </a:ext>
                  </a:extLst>
                </wp:docPr>
                <wp:cNvGraphicFramePr/>
                <a:graphic xmlns:a="http://schemas.openxmlformats.org/drawingml/2006/main">
                  <a:graphicData uri="http://schemas.microsoft.com/office/word/2010/wordprocessingGroup">
                    <wpg:wgp>
                      <wpg:cNvGrpSpPr/>
                      <wpg:grpSpPr>
                        <a:xfrm>
                          <a:off x="0" y="0"/>
                          <a:ext cx="5172075" cy="2371725"/>
                          <a:chOff x="0" y="0"/>
                          <a:chExt cx="7862442" cy="3273970"/>
                        </a:xfrm>
                      </wpg:grpSpPr>
                      <pic:pic xmlns:pic="http://schemas.openxmlformats.org/drawingml/2006/picture">
                        <pic:nvPicPr>
                          <pic:cNvPr id="2" name="תמונה 2">
                            <a:extLst>
                              <a:ext uri="{FF2B5EF4-FFF2-40B4-BE49-F238E27FC236}">
                                <a16:creationId xmlns:a16="http://schemas.microsoft.com/office/drawing/2014/main" id="{FDF9DE1F-FFDB-4339-8226-1D0307388E27}"/>
                              </a:ext>
                            </a:extLst>
                          </pic:cNvPr>
                          <pic:cNvPicPr>
                            <a:picLocks noChangeAspect="1"/>
                          </pic:cNvPicPr>
                        </pic:nvPicPr>
                        <pic:blipFill>
                          <a:blip r:embed="rId37"/>
                          <a:stretch>
                            <a:fillRect/>
                          </a:stretch>
                        </pic:blipFill>
                        <pic:spPr>
                          <a:xfrm>
                            <a:off x="0" y="0"/>
                            <a:ext cx="7862442" cy="3273970"/>
                          </a:xfrm>
                          <a:prstGeom prst="rect">
                            <a:avLst/>
                          </a:prstGeom>
                        </pic:spPr>
                      </pic:pic>
                      <wps:wsp>
                        <wps:cNvPr id="3" name="צורה חופשית: צורה 3">
                          <a:extLst>
                            <a:ext uri="{FF2B5EF4-FFF2-40B4-BE49-F238E27FC236}">
                              <a16:creationId xmlns:a16="http://schemas.microsoft.com/office/drawing/2014/main" id="{D5A819EF-DED2-4FB2-967C-8789A58FC9C4}"/>
                            </a:ext>
                          </a:extLst>
                        </wps:cNvPr>
                        <wps:cNvSpPr/>
                        <wps:spPr>
                          <a:xfrm>
                            <a:off x="4009996" y="634999"/>
                            <a:ext cx="2373746" cy="2336800"/>
                          </a:xfrm>
                          <a:custGeom>
                            <a:avLst/>
                            <a:gdLst>
                              <a:gd name="connsiteX0" fmla="*/ 0 w 2373746"/>
                              <a:gd name="connsiteY0" fmla="*/ 637309 h 2336800"/>
                              <a:gd name="connsiteX1" fmla="*/ 9237 w 2373746"/>
                              <a:gd name="connsiteY1" fmla="*/ 0 h 2336800"/>
                              <a:gd name="connsiteX2" fmla="*/ 2373746 w 2373746"/>
                              <a:gd name="connsiteY2" fmla="*/ 0 h 2336800"/>
                              <a:gd name="connsiteX3" fmla="*/ 2373746 w 2373746"/>
                              <a:gd name="connsiteY3" fmla="*/ 701964 h 2336800"/>
                              <a:gd name="connsiteX4" fmla="*/ 1893455 w 2373746"/>
                              <a:gd name="connsiteY4" fmla="*/ 701964 h 2336800"/>
                              <a:gd name="connsiteX5" fmla="*/ 1893455 w 2373746"/>
                              <a:gd name="connsiteY5" fmla="*/ 2336800 h 2336800"/>
                              <a:gd name="connsiteX6" fmla="*/ 923637 w 2373746"/>
                              <a:gd name="connsiteY6" fmla="*/ 2336800 h 2336800"/>
                              <a:gd name="connsiteX7" fmla="*/ 923637 w 2373746"/>
                              <a:gd name="connsiteY7" fmla="*/ 646545 h 2336800"/>
                              <a:gd name="connsiteX8" fmla="*/ 0 w 2373746"/>
                              <a:gd name="connsiteY8" fmla="*/ 637309 h 23368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373746" h="2336800">
                                <a:moveTo>
                                  <a:pt x="0" y="637309"/>
                                </a:moveTo>
                                <a:lnTo>
                                  <a:pt x="9237" y="0"/>
                                </a:lnTo>
                                <a:lnTo>
                                  <a:pt x="2373746" y="0"/>
                                </a:lnTo>
                                <a:lnTo>
                                  <a:pt x="2373746" y="701964"/>
                                </a:lnTo>
                                <a:lnTo>
                                  <a:pt x="1893455" y="701964"/>
                                </a:lnTo>
                                <a:lnTo>
                                  <a:pt x="1893455" y="2336800"/>
                                </a:lnTo>
                                <a:lnTo>
                                  <a:pt x="923637" y="2336800"/>
                                </a:lnTo>
                                <a:lnTo>
                                  <a:pt x="923637" y="646545"/>
                                </a:lnTo>
                                <a:lnTo>
                                  <a:pt x="0" y="637309"/>
                                </a:lnTo>
                                <a:close/>
                              </a:path>
                            </a:pathLst>
                          </a:cu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1" anchor="ctr"/>
                      </wps:wsp>
                    </wpg:wgp>
                  </a:graphicData>
                </a:graphic>
                <wp14:sizeRelH relativeFrom="margin">
                  <wp14:pctWidth>0</wp14:pctWidth>
                </wp14:sizeRelH>
                <wp14:sizeRelV relativeFrom="margin">
                  <wp14:pctHeight>0</wp14:pctHeight>
                </wp14:sizeRelV>
              </wp:anchor>
            </w:drawing>
          </mc:Choice>
          <mc:Fallback>
            <w:pict>
              <v:group w14:anchorId="136CC4C3" id="קבוצה 4" o:spid="_x0000_s1026" style="position:absolute;margin-left:-14.75pt;margin-top:8.7pt;width:407.25pt;height:186.75pt;z-index:251689984;mso-width-relative:margin;mso-height-relative:margin" coordsize="78624,32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">
                <v:shape id="תמונה 2" o:spid="_x0000_s1027" type="#_x0000_t75" style="position:absolute;width:78624;height:32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">
                  <v:imagedata r:id="rId38" o:title=""/>
                </v:shape>
                <v:shape id="צורה חופשית: צורה 3" o:spid="_x0000_s1028" style="position:absolute;left:40099;top:6349;width:23738;height:23368;visibility:visible;mso-wrap-style:square;v-text-anchor:middle" coordsize="2373746,233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" path="m,637309l9237,,2373746,r,701964l1893455,701964r,1634836l923637,2336800r,-1690255l,637309xe" filled="f" strokecolor="red" strokeweight="3pt">
                  <v:stroke joinstyle="miter"/>
                  <v:path arrowok="t" o:connecttype="custom" o:connectlocs="0,637309;9237,0;2373746,0;2373746,701964;1893455,701964;1893455,2336800;923637,2336800;923637,646545;0,637309" o:connectangles="0,0,0,0,0,0,0,0,0"/>
                </v:shape>
              </v:group>
            </w:pict>
          </mc:Fallback>
        </mc:AlternateContent>
      </w:r>
    </w:p>
    <w:p w14:paraId="4ACC070C" w14:textId="391A2063" w:rsidR="009829A8" w:rsidRDefault="009829A8" w:rsidP="002804EA"/>
    <w:p w14:paraId="31C8D34B" w14:textId="77777777" w:rsidR="009829A8" w:rsidRDefault="009829A8" w:rsidP="002804EA"/>
    <w:p w14:paraId="4C649289" w14:textId="77777777" w:rsidR="009829A8" w:rsidRDefault="009829A8" w:rsidP="002804EA"/>
    <w:p w14:paraId="1562291A" w14:textId="77777777" w:rsidR="009829A8" w:rsidRDefault="009829A8" w:rsidP="002804EA"/>
    <w:p w14:paraId="407D7424" w14:textId="77777777" w:rsidR="009829A8" w:rsidRDefault="009829A8" w:rsidP="002804EA"/>
    <w:p w14:paraId="6FF847C5" w14:textId="77777777" w:rsidR="009829A8" w:rsidRDefault="009829A8" w:rsidP="002804EA"/>
    <w:p w14:paraId="75CFC8AD" w14:textId="77777777" w:rsidR="009829A8" w:rsidRDefault="009829A8" w:rsidP="002804EA"/>
    <w:p w14:paraId="5D834D06" w14:textId="77777777" w:rsidR="009829A8" w:rsidRDefault="009829A8" w:rsidP="002804EA"/>
    <w:p w14:paraId="4A5CD0E4" w14:textId="77777777" w:rsidR="009829A8" w:rsidRDefault="009829A8" w:rsidP="002804EA"/>
    <w:p w14:paraId="61123BC1" w14:textId="33863FA3" w:rsidR="00680371" w:rsidRDefault="002D5389" w:rsidP="0030335E">
      <w:r>
        <w:t xml:space="preserve">The memory stage </w:t>
      </w:r>
      <w:r w:rsidR="00B41116">
        <w:t>doesn't contain much logic in the core. the main idea in this stage is the data memory transaction.</w:t>
      </w:r>
      <w:r w:rsidR="00E55097">
        <w:t xml:space="preserve"> </w:t>
      </w:r>
      <w:r w:rsidR="0030335E" w:rsidRPr="0030335E">
        <w:t xml:space="preserve"> </w:t>
      </w:r>
      <w:r w:rsidR="00DA0A50">
        <w:t>The</w:t>
      </w:r>
      <w:r w:rsidR="00173F9F">
        <w:t xml:space="preserve"> </w:t>
      </w:r>
      <w:r w:rsidR="00DA0A50">
        <w:t xml:space="preserve">data </w:t>
      </w:r>
      <w:r w:rsidR="00173F9F">
        <w:t>memory is accessed to read</w:t>
      </w:r>
      <w:r w:rsidR="0013161B">
        <w:t xml:space="preserve"> from </w:t>
      </w:r>
      <w:r w:rsidR="00173F9F">
        <w:t>o</w:t>
      </w:r>
      <w:r w:rsidR="0013161B">
        <w:t>r</w:t>
      </w:r>
      <w:r w:rsidR="00173F9F">
        <w:t xml:space="preserve"> write </w:t>
      </w:r>
      <w:r w:rsidR="0013161B">
        <w:t>to.</w:t>
      </w:r>
      <w:r w:rsidR="0092796B">
        <w:t xml:space="preserve"> A </w:t>
      </w:r>
      <w:r w:rsidR="0092796B" w:rsidRPr="00E55097">
        <w:rPr>
          <w:b/>
          <w:bCs/>
        </w:rPr>
        <w:t>writable data</w:t>
      </w:r>
      <w:r w:rsidR="000F77F6">
        <w:t xml:space="preserve"> from the register</w:t>
      </w:r>
      <w:r w:rsidR="00697A22">
        <w:t>s</w:t>
      </w:r>
      <w:r w:rsidR="0092796B">
        <w:t xml:space="preserve"> is assign on the signal "</w:t>
      </w:r>
      <w:r w:rsidR="0092796B" w:rsidRPr="0092796B">
        <w:t>MemWrDataQ103H</w:t>
      </w:r>
      <w:r w:rsidR="0092796B">
        <w:t xml:space="preserve">" </w:t>
      </w:r>
      <w:r w:rsidR="00341258">
        <w:t>and a</w:t>
      </w:r>
      <w:r w:rsidR="00E55097">
        <w:t xml:space="preserve">n </w:t>
      </w:r>
      <w:r w:rsidR="00341258" w:rsidRPr="00E55097">
        <w:rPr>
          <w:b/>
          <w:bCs/>
        </w:rPr>
        <w:t>address</w:t>
      </w:r>
      <w:r w:rsidR="00341258">
        <w:t xml:space="preserve"> </w:t>
      </w:r>
      <w:r w:rsidR="00E55097">
        <w:t>to read from in the memory is assign to signal "</w:t>
      </w:r>
      <w:r w:rsidR="00E55097" w:rsidRPr="00E55097">
        <w:t>MemAdrsQ103H</w:t>
      </w:r>
      <w:r w:rsidR="00E55097">
        <w:t xml:space="preserve">", both </w:t>
      </w:r>
      <w:r w:rsidR="0092796B">
        <w:t>as the output</w:t>
      </w:r>
      <w:r w:rsidR="00E55097">
        <w:t>s</w:t>
      </w:r>
      <w:r w:rsidR="0092796B">
        <w:t xml:space="preserve"> to the data memory, and control signals </w:t>
      </w:r>
      <w:r w:rsidR="00001248">
        <w:t>implying read enable or write enable (or neither) is also assign to data mem.</w:t>
      </w:r>
      <w:r w:rsidR="0013161B">
        <w:t xml:space="preserve"> </w:t>
      </w:r>
      <w:r w:rsidR="00B66867" w:rsidRPr="008959EB">
        <w:t>PcQ103H</w:t>
      </w:r>
      <w:r w:rsidR="00697A22">
        <w:t xml:space="preserve"> signal is also </w:t>
      </w:r>
      <w:r w:rsidR="00675359" w:rsidRPr="008959EB">
        <w:t xml:space="preserve"> leave the core to the </w:t>
      </w:r>
      <w:r w:rsidR="00AE7FC8">
        <w:t xml:space="preserve">data </w:t>
      </w:r>
      <w:r w:rsidR="00394530" w:rsidRPr="008959EB">
        <w:t xml:space="preserve">memory </w:t>
      </w:r>
      <w:r w:rsidR="00AE7FC8">
        <w:t>wrapper in order to implement certain logic.</w:t>
      </w:r>
      <w:r w:rsidR="00394530" w:rsidRPr="008959EB">
        <w:t xml:space="preserve"> The MUX output MemByteEnQ103H is selected by Funct3Q103H[1:0] from 4 possible inputs: 'b0001</w:t>
      </w:r>
      <w:r w:rsidR="001907CC" w:rsidRPr="008959EB">
        <w:t xml:space="preserve"> (LB/SB)</w:t>
      </w:r>
      <w:r w:rsidR="00394530" w:rsidRPr="008959EB">
        <w:t>, 'b0011</w:t>
      </w:r>
      <w:r w:rsidR="001907CC" w:rsidRPr="008959EB">
        <w:t>(LH/SH)</w:t>
      </w:r>
      <w:r w:rsidR="00394530" w:rsidRPr="008959EB">
        <w:t>, 'b1111</w:t>
      </w:r>
      <w:r w:rsidR="008959EB" w:rsidRPr="008959EB">
        <w:t>(LW/SW)</w:t>
      </w:r>
      <w:r w:rsidR="00394530" w:rsidRPr="008959EB">
        <w:t xml:space="preserve"> or 'b0000.</w:t>
      </w:r>
    </w:p>
    <w:p w14:paraId="49A8CB0D" w14:textId="5816BB49" w:rsidR="00E55097" w:rsidRDefault="00DE2067" w:rsidP="00DE2067">
      <w:pPr>
        <w:keepNext/>
      </w:pPr>
      <w:r>
        <w:rPr>
          <w:noProof/>
          <w:rtl/>
        </w:rPr>
        <mc:AlternateContent>
          <mc:Choice Requires="wps">
            <w:drawing>
              <wp:anchor distT="45720" distB="45720" distL="114300" distR="114300" simplePos="0" relativeHeight="251698176" behindDoc="0" locked="0" layoutInCell="1" allowOverlap="1" wp14:anchorId="7B1BCF3C" wp14:editId="2A4B7647">
                <wp:simplePos x="0" y="0"/>
                <wp:positionH relativeFrom="column">
                  <wp:posOffset>2510155</wp:posOffset>
                </wp:positionH>
                <wp:positionV relativeFrom="paragraph">
                  <wp:posOffset>1487805</wp:posOffset>
                </wp:positionV>
                <wp:extent cx="2360930" cy="1404620"/>
                <wp:effectExtent l="0" t="0" r="0" b="0"/>
                <wp:wrapNone/>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360930" cy="1404620"/>
                        </a:xfrm>
                        <a:prstGeom prst="rect">
                          <a:avLst/>
                        </a:prstGeom>
                        <a:noFill/>
                        <a:ln w="9525">
                          <a:noFill/>
                          <a:miter lim="800000"/>
                          <a:headEnd/>
                          <a:tailEnd/>
                        </a:ln>
                      </wps:spPr>
                      <wps:txbx>
                        <w:txbxContent>
                          <w:p w14:paraId="58A7AA6E" w14:textId="36A31BA3" w:rsidR="00DE2067" w:rsidRPr="00DE2067" w:rsidRDefault="00DE2067" w:rsidP="00DE2067">
                            <w:r w:rsidRPr="00DE2067">
                              <w:t>MemRdDataQ103</w:t>
                            </w:r>
                          </w:p>
                          <w:p w14:paraId="7ECEA181" w14:textId="50BE7BE0" w:rsidR="00DE2067" w:rsidRDefault="00DE2067"/>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B1BCF3C" id="תיבת טקסט 2" o:spid="_x0000_s1037" type="#_x0000_t202" style="position:absolute;margin-left:197.65pt;margin-top:117.15pt;width:185.9pt;height:110.6pt;flip:x;z-index:2516981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" filled="f" stroked="f">
                <v:textbox style="mso-fit-shape-to-text:t">
                  <w:txbxContent>
                    <w:p w14:paraId="58A7AA6E" w14:textId="36A31BA3" w:rsidR="00DE2067" w:rsidRPr="00DE2067" w:rsidRDefault="00DE2067" w:rsidP="00DE2067">
                      <w:r w:rsidRPr="00DE2067">
                        <w:t>MemRdDataQ103</w:t>
                      </w:r>
                    </w:p>
                    <w:p w14:paraId="7ECEA181" w14:textId="50BE7BE0" w:rsidR="00DE2067" w:rsidRDefault="00DE2067"/>
                  </w:txbxContent>
                </v:textbox>
              </v:shape>
            </w:pict>
          </mc:Fallback>
        </mc:AlternateContent>
      </w:r>
      <w:r w:rsidRPr="00DE2067">
        <w:rPr>
          <w:noProof/>
        </w:rPr>
        <mc:AlternateContent>
          <mc:Choice Requires="wps">
            <w:drawing>
              <wp:anchor distT="0" distB="0" distL="114300" distR="114300" simplePos="0" relativeHeight="251696128" behindDoc="0" locked="0" layoutInCell="1" allowOverlap="1" wp14:anchorId="6948770F" wp14:editId="2C0558F0">
                <wp:simplePos x="0" y="0"/>
                <wp:positionH relativeFrom="margin">
                  <wp:posOffset>2184401</wp:posOffset>
                </wp:positionH>
                <wp:positionV relativeFrom="paragraph">
                  <wp:posOffset>1014095</wp:posOffset>
                </wp:positionV>
                <wp:extent cx="590550" cy="704850"/>
                <wp:effectExtent l="0" t="0" r="57150" b="95250"/>
                <wp:wrapNone/>
                <wp:docPr id="110" name="מחבר: מרפקי 4"/>
                <wp:cNvGraphicFramePr/>
                <a:graphic xmlns:a="http://schemas.openxmlformats.org/drawingml/2006/main">
                  <a:graphicData uri="http://schemas.microsoft.com/office/word/2010/wordprocessingShape">
                    <wps:wsp>
                      <wps:cNvCnPr/>
                      <wps:spPr>
                        <a:xfrm>
                          <a:off x="0" y="0"/>
                          <a:ext cx="590550" cy="70485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9CCD8D7" id="_x0000_t34" coordsize="21600,21600" o:spt="34" o:oned="t" adj="10800" path="m,l@0,0@0,21600,21600,21600e" filled="f">
                <v:stroke joinstyle="miter"/>
                <v:formulas>
                  <v:f eqn="val #0"/>
                </v:formulas>
                <v:path arrowok="t" fillok="f" o:connecttype="none"/>
                <v:handles>
                  <v:h position="#0,center"/>
                </v:handles>
                <o:lock v:ext="edit" shapetype="t"/>
              </v:shapetype>
              <v:shape id="מחבר: מרפקי 4" o:spid="_x0000_s1026" type="#_x0000_t34" style="position:absolute;margin-left:172pt;margin-top:79.85pt;width:46.5pt;height:55.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" strokecolor="#4472c4 [3204]" strokeweight=".5pt">
                <v:stroke endarrow="block"/>
                <w10:wrap anchorx="margin"/>
              </v:shape>
            </w:pict>
          </mc:Fallback>
        </mc:AlternateContent>
      </w:r>
      <w:r w:rsidR="0030335E" w:rsidRPr="0030335E">
        <w:rPr>
          <w:noProof/>
        </w:rPr>
        <mc:AlternateContent>
          <mc:Choice Requires="wps">
            <w:drawing>
              <wp:anchor distT="0" distB="0" distL="114300" distR="114300" simplePos="0" relativeHeight="251694080" behindDoc="0" locked="0" layoutInCell="1" allowOverlap="1" wp14:anchorId="3A709EC0" wp14:editId="6431AC2D">
                <wp:simplePos x="0" y="0"/>
                <wp:positionH relativeFrom="column">
                  <wp:posOffset>1321118</wp:posOffset>
                </wp:positionH>
                <wp:positionV relativeFrom="paragraph">
                  <wp:posOffset>526098</wp:posOffset>
                </wp:positionV>
                <wp:extent cx="1427480" cy="441536"/>
                <wp:effectExtent l="0" t="21273" r="18098" b="37147"/>
                <wp:wrapNone/>
                <wp:docPr id="107" name="משושה 14"/>
                <wp:cNvGraphicFramePr/>
                <a:graphic xmlns:a="http://schemas.openxmlformats.org/drawingml/2006/main">
                  <a:graphicData uri="http://schemas.microsoft.com/office/word/2010/wordprocessingShape">
                    <wps:wsp>
                      <wps:cNvSpPr/>
                      <wps:spPr>
                        <a:xfrm rot="5400000">
                          <a:off x="0" y="0"/>
                          <a:ext cx="1427480" cy="441536"/>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397A35A" w14:textId="7CBAFE00" w:rsidR="0030335E" w:rsidRPr="0030335E" w:rsidRDefault="0030335E" w:rsidP="0030335E">
                            <w:pPr>
                              <w:jc w:val="center"/>
                              <w:rPr>
                                <w:rFonts w:hAnsi="Calibri"/>
                                <w:color w:val="FFFFFF" w:themeColor="light1"/>
                                <w:kern w:val="24"/>
                                <w:sz w:val="24"/>
                                <w:szCs w:val="24"/>
                              </w:rPr>
                            </w:pPr>
                            <w:r>
                              <w:rPr>
                                <w:rFonts w:hAnsi="Calibri"/>
                                <w:color w:val="FFFFFF" w:themeColor="light1"/>
                                <w:kern w:val="24"/>
                                <w:sz w:val="24"/>
                                <w:szCs w:val="24"/>
                              </w:rPr>
                              <w:t>D MEM WRAP</w:t>
                            </w:r>
                          </w:p>
                        </w:txbxContent>
                      </wps:txbx>
                      <wps:bodyPr wrap="square" rtlCol="1" anchor="ctr">
                        <a:noAutofit/>
                      </wps:bodyPr>
                    </wps:wsp>
                  </a:graphicData>
                </a:graphic>
                <wp14:sizeRelH relativeFrom="margin">
                  <wp14:pctWidth>0</wp14:pctWidth>
                </wp14:sizeRelH>
                <wp14:sizeRelV relativeFrom="margin">
                  <wp14:pctHeight>0</wp14:pctHeight>
                </wp14:sizeRelV>
              </wp:anchor>
            </w:drawing>
          </mc:Choice>
          <mc:Fallback>
            <w:pict>
              <v:shapetype w14:anchorId="3A709EC0"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משושה 14" o:spid="_x0000_s1038" type="#_x0000_t9" style="position:absolute;margin-left:104.05pt;margin-top:41.45pt;width:112.4pt;height:34.75pt;rotation:90;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" adj="1670" fillcolor="#4472c4 [3204]" strokecolor="#1f3763 [1604]" strokeweight="1pt">
                <v:textbox>
                  <w:txbxContent>
                    <w:p w14:paraId="7397A35A" w14:textId="7CBAFE00" w:rsidR="0030335E" w:rsidRPr="0030335E" w:rsidRDefault="0030335E" w:rsidP="0030335E">
                      <w:pPr>
                        <w:jc w:val="center"/>
                        <w:rPr>
                          <w:rFonts w:hAnsi="Calibri"/>
                          <w:color w:val="FFFFFF" w:themeColor="light1"/>
                          <w:kern w:val="24"/>
                          <w:sz w:val="24"/>
                          <w:szCs w:val="24"/>
                        </w:rPr>
                      </w:pPr>
                      <w:r>
                        <w:rPr>
                          <w:rFonts w:hAnsi="Calibri"/>
                          <w:color w:val="FFFFFF" w:themeColor="light1"/>
                          <w:kern w:val="24"/>
                          <w:sz w:val="24"/>
                          <w:szCs w:val="24"/>
                        </w:rPr>
                        <w:t>D MEM WRAP</w:t>
                      </w:r>
                    </w:p>
                  </w:txbxContent>
                </v:textbox>
              </v:shape>
            </w:pict>
          </mc:Fallback>
        </mc:AlternateContent>
      </w:r>
      <w:r w:rsidRPr="00DE2067">
        <w:rPr>
          <w:noProof/>
        </w:rPr>
        <w:t xml:space="preserve"> </w:t>
      </w:r>
      <w:r w:rsidRPr="00DE2067">
        <w:t xml:space="preserve"> </w:t>
      </w:r>
      <w:r w:rsidR="009839CA" w:rsidRPr="009839CA">
        <w:rPr>
          <w:noProof/>
        </w:rPr>
        <w:drawing>
          <wp:inline distT="0" distB="0" distL="0" distR="0" wp14:anchorId="73247D81" wp14:editId="60A73501">
            <wp:extent cx="3114675" cy="3099701"/>
            <wp:effectExtent l="0" t="0" r="0" b="571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44"/>
                    <a:stretch>
                      <a:fillRect/>
                    </a:stretch>
                  </pic:blipFill>
                  <pic:spPr>
                    <a:xfrm>
                      <a:off x="0" y="0"/>
                      <a:ext cx="3125749" cy="3110722"/>
                    </a:xfrm>
                    <a:prstGeom prst="rect">
                      <a:avLst/>
                    </a:prstGeom>
                  </pic:spPr>
                </pic:pic>
              </a:graphicData>
            </a:graphic>
          </wp:inline>
        </w:drawing>
      </w:r>
    </w:p>
    <w:p w14:paraId="6B383A2E" w14:textId="24D6D32F" w:rsidR="001755D9" w:rsidRPr="001755D9" w:rsidRDefault="00E55097" w:rsidP="00E55097">
      <w:pPr>
        <w:pStyle w:val="ae"/>
      </w:pPr>
      <w:bookmarkStart w:id="44" w:name="_Toc91955515"/>
      <w:r>
        <w:t xml:space="preserve">Figure </w:t>
      </w:r>
      <w:fldSimple w:instr=" SEQ Figure \* ARABIC ">
        <w:r w:rsidR="00785D79">
          <w:rPr>
            <w:noProof/>
          </w:rPr>
          <w:t>14</w:t>
        </w:r>
      </w:fldSimple>
      <w:r>
        <w:rPr>
          <w:noProof/>
        </w:rPr>
        <w:t xml:space="preserve"> - Mem access logic design</w:t>
      </w:r>
      <w:bookmarkEnd w:id="44"/>
    </w:p>
    <w:p w14:paraId="7F3494E7" w14:textId="1FA03AA8" w:rsidR="00631531" w:rsidRDefault="00C426F5" w:rsidP="005E5C8B">
      <w:pPr>
        <w:pStyle w:val="4"/>
      </w:pPr>
      <w:r>
        <w:lastRenderedPageBreak/>
        <w:t>Write Back</w:t>
      </w:r>
    </w:p>
    <w:p w14:paraId="1F0F0BD2" w14:textId="170F20A2" w:rsidR="00743195" w:rsidRDefault="00743195" w:rsidP="00743195">
      <w:r w:rsidRPr="00743195">
        <w:rPr>
          <w:noProof/>
        </w:rPr>
        <mc:AlternateContent>
          <mc:Choice Requires="wpg">
            <w:drawing>
              <wp:anchor distT="0" distB="0" distL="114300" distR="114300" simplePos="0" relativeHeight="251700224" behindDoc="0" locked="0" layoutInCell="1" allowOverlap="1" wp14:anchorId="690C22D3" wp14:editId="09A94E78">
                <wp:simplePos x="0" y="0"/>
                <wp:positionH relativeFrom="margin">
                  <wp:align>left</wp:align>
                </wp:positionH>
                <wp:positionV relativeFrom="paragraph">
                  <wp:posOffset>230505</wp:posOffset>
                </wp:positionV>
                <wp:extent cx="4953000" cy="2124075"/>
                <wp:effectExtent l="0" t="0" r="0" b="9525"/>
                <wp:wrapNone/>
                <wp:docPr id="111" name="קבוצה 8"/>
                <wp:cNvGraphicFramePr/>
                <a:graphic xmlns:a="http://schemas.openxmlformats.org/drawingml/2006/main">
                  <a:graphicData uri="http://schemas.microsoft.com/office/word/2010/wordprocessingGroup">
                    <wpg:wgp>
                      <wpg:cNvGrpSpPr/>
                      <wpg:grpSpPr>
                        <a:xfrm>
                          <a:off x="0" y="0"/>
                          <a:ext cx="4953000" cy="2124075"/>
                          <a:chOff x="0" y="0"/>
                          <a:chExt cx="7862442" cy="3273970"/>
                        </a:xfrm>
                      </wpg:grpSpPr>
                      <pic:pic xmlns:pic="http://schemas.openxmlformats.org/drawingml/2006/picture">
                        <pic:nvPicPr>
                          <pic:cNvPr id="112" name="תמונה 112"/>
                          <pic:cNvPicPr>
                            <a:picLocks noChangeAspect="1"/>
                          </pic:cNvPicPr>
                        </pic:nvPicPr>
                        <pic:blipFill>
                          <a:blip r:embed="rId37"/>
                          <a:stretch>
                            <a:fillRect/>
                          </a:stretch>
                        </pic:blipFill>
                        <pic:spPr>
                          <a:xfrm>
                            <a:off x="0" y="0"/>
                            <a:ext cx="7862442" cy="3273970"/>
                          </a:xfrm>
                          <a:prstGeom prst="rect">
                            <a:avLst/>
                          </a:prstGeom>
                        </pic:spPr>
                      </pic:pic>
                      <wps:wsp>
                        <wps:cNvPr id="113" name="צורה חופשית: צורה 113"/>
                        <wps:cNvSpPr/>
                        <wps:spPr>
                          <a:xfrm>
                            <a:off x="2487976" y="1502369"/>
                            <a:ext cx="4211782" cy="1671782"/>
                          </a:xfrm>
                          <a:custGeom>
                            <a:avLst/>
                            <a:gdLst>
                              <a:gd name="connsiteX0" fmla="*/ 3445163 w 4211782"/>
                              <a:gd name="connsiteY0" fmla="*/ 0 h 1671782"/>
                              <a:gd name="connsiteX1" fmla="*/ 4211782 w 4211782"/>
                              <a:gd name="connsiteY1" fmla="*/ 0 h 1671782"/>
                              <a:gd name="connsiteX2" fmla="*/ 4211782 w 4211782"/>
                              <a:gd name="connsiteY2" fmla="*/ 1671782 h 1671782"/>
                              <a:gd name="connsiteX3" fmla="*/ 0 w 4211782"/>
                              <a:gd name="connsiteY3" fmla="*/ 1671782 h 1671782"/>
                              <a:gd name="connsiteX4" fmla="*/ 0 w 4211782"/>
                              <a:gd name="connsiteY4" fmla="*/ 203200 h 1671782"/>
                              <a:gd name="connsiteX5" fmla="*/ 1265382 w 4211782"/>
                              <a:gd name="connsiteY5" fmla="*/ 203200 h 1671782"/>
                              <a:gd name="connsiteX6" fmla="*/ 1265382 w 4211782"/>
                              <a:gd name="connsiteY6" fmla="*/ 1431637 h 1671782"/>
                              <a:gd name="connsiteX7" fmla="*/ 3435927 w 4211782"/>
                              <a:gd name="connsiteY7" fmla="*/ 1431637 h 1671782"/>
                              <a:gd name="connsiteX8" fmla="*/ 3445163 w 4211782"/>
                              <a:gd name="connsiteY8" fmla="*/ 0 h 16717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211782" h="1671782">
                                <a:moveTo>
                                  <a:pt x="3445163" y="0"/>
                                </a:moveTo>
                                <a:lnTo>
                                  <a:pt x="4211782" y="0"/>
                                </a:lnTo>
                                <a:lnTo>
                                  <a:pt x="4211782" y="1671782"/>
                                </a:lnTo>
                                <a:lnTo>
                                  <a:pt x="0" y="1671782"/>
                                </a:lnTo>
                                <a:lnTo>
                                  <a:pt x="0" y="203200"/>
                                </a:lnTo>
                                <a:lnTo>
                                  <a:pt x="1265382" y="203200"/>
                                </a:lnTo>
                                <a:lnTo>
                                  <a:pt x="1265382" y="1431637"/>
                                </a:lnTo>
                                <a:lnTo>
                                  <a:pt x="3435927" y="1431637"/>
                                </a:lnTo>
                                <a:cubicBezTo>
                                  <a:pt x="3439006" y="954425"/>
                                  <a:pt x="3442084" y="477212"/>
                                  <a:pt x="3445163" y="0"/>
                                </a:cubicBezTo>
                                <a:close/>
                              </a:path>
                            </a:pathLst>
                          </a:cu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1" anchor="ctr"/>
                      </wps:wsp>
                    </wpg:wgp>
                  </a:graphicData>
                </a:graphic>
                <wp14:sizeRelH relativeFrom="margin">
                  <wp14:pctWidth>0</wp14:pctWidth>
                </wp14:sizeRelH>
                <wp14:sizeRelV relativeFrom="margin">
                  <wp14:pctHeight>0</wp14:pctHeight>
                </wp14:sizeRelV>
              </wp:anchor>
            </w:drawing>
          </mc:Choice>
          <mc:Fallback>
            <w:pict>
              <v:group w14:anchorId="701D86C7" id="קבוצה 8" o:spid="_x0000_s1026" style="position:absolute;margin-left:0;margin-top:18.15pt;width:390pt;height:167.25pt;z-index:251700224;mso-position-horizontal:left;mso-position-horizontal-relative:margin;mso-width-relative:margin;mso-height-relative:margin" coordsize="78624,32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">
                <v:shape id="תמונה 112" o:spid="_x0000_s1027" type="#_x0000_t75" style="position:absolute;width:78624;height:32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">
                  <v:imagedata r:id="rId38" o:title=""/>
                </v:shape>
                <v:shape id="צורה חופשית: צורה 113" o:spid="_x0000_s1028" style="position:absolute;left:24879;top:15023;width:42118;height:16718;visibility:visible;mso-wrap-style:square;v-text-anchor:middle" coordsize="4211782,1671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" path="m3445163,r766619,l4211782,1671782,,1671782,,203200r1265382,l1265382,1431637r2170545,c3439006,954425,3442084,477212,3445163,xe" filled="f" strokecolor="red" strokeweight="3pt">
                  <v:stroke joinstyle="miter"/>
                  <v:path arrowok="t" o:connecttype="custom" o:connectlocs="3445163,0;4211782,0;4211782,1671782;0,1671782;0,203200;1265382,203200;1265382,1431637;3435927,1431637;3445163,0" o:connectangles="0,0,0,0,0,0,0,0,0"/>
                </v:shape>
                <w10:wrap anchorx="margin"/>
              </v:group>
            </w:pict>
          </mc:Fallback>
        </mc:AlternateContent>
      </w:r>
    </w:p>
    <w:p w14:paraId="1FDF7B5C" w14:textId="77777777" w:rsidR="00743195" w:rsidRDefault="00743195" w:rsidP="002804EA"/>
    <w:p w14:paraId="1B257D95" w14:textId="77777777" w:rsidR="00743195" w:rsidRDefault="00743195" w:rsidP="002804EA"/>
    <w:p w14:paraId="4FA9267F" w14:textId="77777777" w:rsidR="00743195" w:rsidRDefault="00743195" w:rsidP="002804EA"/>
    <w:p w14:paraId="4F01C8A7" w14:textId="77777777" w:rsidR="00743195" w:rsidRDefault="00743195" w:rsidP="002804EA"/>
    <w:p w14:paraId="656C6575" w14:textId="77777777" w:rsidR="00743195" w:rsidRDefault="00743195" w:rsidP="002804EA"/>
    <w:p w14:paraId="64E4F08A" w14:textId="77777777" w:rsidR="00743195" w:rsidRDefault="00743195" w:rsidP="002804EA"/>
    <w:p w14:paraId="491A6264" w14:textId="77777777" w:rsidR="00743195" w:rsidRDefault="00743195" w:rsidP="002804EA"/>
    <w:p w14:paraId="51F84A4F" w14:textId="77777777" w:rsidR="00496D93" w:rsidRDefault="00496D93" w:rsidP="00496D93">
      <w:r>
        <w:rPr>
          <w:noProof/>
        </w:rPr>
        <mc:AlternateContent>
          <mc:Choice Requires="wps">
            <w:drawing>
              <wp:anchor distT="0" distB="0" distL="114300" distR="114300" simplePos="0" relativeHeight="251702272" behindDoc="0" locked="0" layoutInCell="1" allowOverlap="1" wp14:anchorId="71B4EF80" wp14:editId="3F3402AC">
                <wp:simplePos x="0" y="0"/>
                <wp:positionH relativeFrom="margin">
                  <wp:align>left</wp:align>
                </wp:positionH>
                <wp:positionV relativeFrom="paragraph">
                  <wp:posOffset>127000</wp:posOffset>
                </wp:positionV>
                <wp:extent cx="2781300" cy="635"/>
                <wp:effectExtent l="0" t="0" r="0" b="0"/>
                <wp:wrapNone/>
                <wp:docPr id="114" name="תיבת טקסט 114"/>
                <wp:cNvGraphicFramePr/>
                <a:graphic xmlns:a="http://schemas.openxmlformats.org/drawingml/2006/main">
                  <a:graphicData uri="http://schemas.microsoft.com/office/word/2010/wordprocessingShape">
                    <wps:wsp>
                      <wps:cNvSpPr txBox="1"/>
                      <wps:spPr>
                        <a:xfrm>
                          <a:off x="0" y="0"/>
                          <a:ext cx="2781300" cy="635"/>
                        </a:xfrm>
                        <a:prstGeom prst="rect">
                          <a:avLst/>
                        </a:prstGeom>
                        <a:solidFill>
                          <a:prstClr val="white"/>
                        </a:solidFill>
                        <a:ln>
                          <a:noFill/>
                        </a:ln>
                      </wps:spPr>
                      <wps:txbx>
                        <w:txbxContent>
                          <w:p w14:paraId="24CCC1EE" w14:textId="15126D57" w:rsidR="00743195" w:rsidRDefault="00743195" w:rsidP="00743195">
                            <w:pPr>
                              <w:pStyle w:val="ae"/>
                            </w:pPr>
                            <w:bookmarkStart w:id="45" w:name="_Toc91955516"/>
                            <w:r>
                              <w:t xml:space="preserve">Figure </w:t>
                            </w:r>
                            <w:fldSimple w:instr=" SEQ Figure \* ARABIC ">
                              <w:r w:rsidR="00785D79">
                                <w:rPr>
                                  <w:noProof/>
                                </w:rPr>
                                <w:t>15</w:t>
                              </w:r>
                            </w:fldSimple>
                            <w:r>
                              <w:rPr>
                                <w:noProof/>
                              </w:rPr>
                              <w:t xml:space="preserve"> - Write-back on high level</w:t>
                            </w:r>
                            <w:bookmarkEnd w:id="45"/>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B4EF80" id="תיבת טקסט 114" o:spid="_x0000_s1039" type="#_x0000_t202" style="position:absolute;margin-left:0;margin-top:10pt;width:219pt;height:.05pt;z-index:2517022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" stroked="f">
                <v:textbox style="mso-fit-shape-to-text:t" inset="0,0,0,0">
                  <w:txbxContent>
                    <w:p w14:paraId="24CCC1EE" w14:textId="15126D57" w:rsidR="00743195" w:rsidRDefault="00743195" w:rsidP="00743195">
                      <w:pPr>
                        <w:pStyle w:val="ae"/>
                      </w:pPr>
                      <w:bookmarkStart w:id="46" w:name="_Toc91955516"/>
                      <w:r>
                        <w:t xml:space="preserve">Figure </w:t>
                      </w:r>
                      <w:fldSimple w:instr=" SEQ Figure \* ARABIC ">
                        <w:r w:rsidR="00785D79">
                          <w:rPr>
                            <w:noProof/>
                          </w:rPr>
                          <w:t>15</w:t>
                        </w:r>
                      </w:fldSimple>
                      <w:r>
                        <w:rPr>
                          <w:noProof/>
                        </w:rPr>
                        <w:t xml:space="preserve"> - Write-back on high level</w:t>
                      </w:r>
                      <w:bookmarkEnd w:id="46"/>
                    </w:p>
                  </w:txbxContent>
                </v:textbox>
                <w10:wrap anchorx="margin"/>
              </v:shape>
            </w:pict>
          </mc:Fallback>
        </mc:AlternateContent>
      </w:r>
      <w:r>
        <w:br/>
      </w:r>
    </w:p>
    <w:p w14:paraId="6480A6BA" w14:textId="6ABC398A" w:rsidR="00631531" w:rsidRDefault="00C57739" w:rsidP="00496D93">
      <w:r>
        <w:t>T</w:t>
      </w:r>
      <w:r w:rsidR="00631531">
        <w:t xml:space="preserve">he Write Back </w:t>
      </w:r>
      <w:r w:rsidR="00484617">
        <w:t>stage selects the correct data to be passed and written at the</w:t>
      </w:r>
      <w:r w:rsidR="00631531">
        <w:t xml:space="preserve"> </w:t>
      </w:r>
      <w:r>
        <w:t xml:space="preserve">thread register file. </w:t>
      </w:r>
      <w:r w:rsidR="00D4150A">
        <w:t>Once</w:t>
      </w:r>
      <w:r>
        <w:t xml:space="preserve"> the instruction</w:t>
      </w:r>
      <w:r w:rsidR="00D4150A">
        <w:t xml:space="preserve"> was executed, the new </w:t>
      </w:r>
      <w:r w:rsidR="00803677">
        <w:t xml:space="preserve">might be written to the </w:t>
      </w:r>
      <w:r w:rsidR="000E31FE">
        <w:t xml:space="preserve">register file. The candidates for the data are </w:t>
      </w:r>
      <w:r w:rsidR="000E31FE" w:rsidRPr="00F24849">
        <w:t>PcPlus4Q104H</w:t>
      </w:r>
      <w:r w:rsidR="00EF73D0">
        <w:t xml:space="preserve"> (PC+4 </w:t>
      </w:r>
      <w:r w:rsidR="004D7A71">
        <w:t>for jump and link command)</w:t>
      </w:r>
      <w:r w:rsidR="000E31FE" w:rsidRPr="00F24849">
        <w:t>, MemRdDataQ104H</w:t>
      </w:r>
      <w:r w:rsidR="004D7A71">
        <w:t xml:space="preserve"> </w:t>
      </w:r>
      <w:r w:rsidR="00EF73D0">
        <w:t>(data read from memory)</w:t>
      </w:r>
      <w:r w:rsidR="000E31FE" w:rsidRPr="00F24849">
        <w:t xml:space="preserve"> or AluOutQ104H</w:t>
      </w:r>
      <w:r w:rsidR="00EF73D0">
        <w:t xml:space="preserve">(ALU calculation result) </w:t>
      </w:r>
      <w:r w:rsidR="004F063E" w:rsidRPr="00F24849">
        <w:t xml:space="preserve">. Using </w:t>
      </w:r>
      <w:r w:rsidR="0082769B" w:rsidRPr="00F24849">
        <w:t>CtrlMemToRegQ104H, CtrlPcToRegQ104H and C2F_RspMatchQ104H</w:t>
      </w:r>
      <w:r>
        <w:t xml:space="preserve"> </w:t>
      </w:r>
      <w:r w:rsidR="0082769B">
        <w:t>the correct input is selected</w:t>
      </w:r>
      <w:r w:rsidR="00453E80">
        <w:t xml:space="preserve"> (</w:t>
      </w:r>
      <w:r w:rsidR="00453E80" w:rsidRPr="00F24849">
        <w:t>RegWrDataQ104H)</w:t>
      </w:r>
      <w:r w:rsidR="0082769B">
        <w:t xml:space="preserve"> and using </w:t>
      </w:r>
      <w:r w:rsidR="00453E80" w:rsidRPr="00F24849">
        <w:t>ThreadQ104H, RegWrDataQ104H is directed to the threads re</w:t>
      </w:r>
      <w:r w:rsidR="00F24849" w:rsidRPr="00F24849">
        <w:t>gister file.</w:t>
      </w:r>
      <w:r w:rsidR="009F2D94">
        <w:t xml:space="preserve"> The register files default behavior is to keep the old value and not update, unless CtrlRegWrQ104H</w:t>
      </w:r>
      <w:r w:rsidR="00BD03CC">
        <w:t xml:space="preserve"> is set to ‘1’ and the register file will read the data in </w:t>
      </w:r>
      <w:r w:rsidR="00BD03CC" w:rsidRPr="00F24849">
        <w:t>RegWrDataQ104H</w:t>
      </w:r>
      <w:r w:rsidR="00BD03CC">
        <w:t xml:space="preserve"> and update.</w:t>
      </w:r>
    </w:p>
    <w:p w14:paraId="00E8D103" w14:textId="4ADE6DD8" w:rsidR="00914B73" w:rsidRPr="00914B73" w:rsidRDefault="00496D93" w:rsidP="00496D93">
      <w:r>
        <w:rPr>
          <w:noProof/>
        </w:rPr>
        <mc:AlternateContent>
          <mc:Choice Requires="wps">
            <w:drawing>
              <wp:anchor distT="0" distB="0" distL="114300" distR="114300" simplePos="0" relativeHeight="251706368" behindDoc="0" locked="0" layoutInCell="1" allowOverlap="1" wp14:anchorId="5228C8FD" wp14:editId="49575959">
                <wp:simplePos x="0" y="0"/>
                <wp:positionH relativeFrom="column">
                  <wp:posOffset>-311150</wp:posOffset>
                </wp:positionH>
                <wp:positionV relativeFrom="paragraph">
                  <wp:posOffset>4207510</wp:posOffset>
                </wp:positionV>
                <wp:extent cx="6000750" cy="635"/>
                <wp:effectExtent l="0" t="0" r="0" b="0"/>
                <wp:wrapNone/>
                <wp:docPr id="119" name="תיבת טקסט 119"/>
                <wp:cNvGraphicFramePr/>
                <a:graphic xmlns:a="http://schemas.openxmlformats.org/drawingml/2006/main">
                  <a:graphicData uri="http://schemas.microsoft.com/office/word/2010/wordprocessingShape">
                    <wps:wsp>
                      <wps:cNvSpPr txBox="1"/>
                      <wps:spPr>
                        <a:xfrm>
                          <a:off x="0" y="0"/>
                          <a:ext cx="6000750" cy="635"/>
                        </a:xfrm>
                        <a:prstGeom prst="rect">
                          <a:avLst/>
                        </a:prstGeom>
                        <a:solidFill>
                          <a:prstClr val="white"/>
                        </a:solidFill>
                        <a:ln>
                          <a:noFill/>
                        </a:ln>
                      </wps:spPr>
                      <wps:txbx>
                        <w:txbxContent>
                          <w:p w14:paraId="3F5C458A" w14:textId="538CDE6F" w:rsidR="00496D93" w:rsidRDefault="00496D93" w:rsidP="00496D93">
                            <w:pPr>
                              <w:pStyle w:val="ae"/>
                            </w:pPr>
                            <w:bookmarkStart w:id="47" w:name="_Toc91955517"/>
                            <w:r>
                              <w:t xml:space="preserve">Figure </w:t>
                            </w:r>
                            <w:fldSimple w:instr=" SEQ Figure \* ARABIC ">
                              <w:r w:rsidR="00785D79">
                                <w:rPr>
                                  <w:noProof/>
                                </w:rPr>
                                <w:t>16</w:t>
                              </w:r>
                            </w:fldSimple>
                            <w:r>
                              <w:rPr>
                                <w:noProof/>
                              </w:rPr>
                              <w:t xml:space="preserve"> - WB logic design</w:t>
                            </w:r>
                            <w:bookmarkEnd w:id="47"/>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228C8FD" id="תיבת טקסט 119" o:spid="_x0000_s1040" type="#_x0000_t202" style="position:absolute;margin-left:-24.5pt;margin-top:331.3pt;width:472.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" stroked="f">
                <v:textbox style="mso-fit-shape-to-text:t" inset="0,0,0,0">
                  <w:txbxContent>
                    <w:p w14:paraId="3F5C458A" w14:textId="538CDE6F" w:rsidR="00496D93" w:rsidRDefault="00496D93" w:rsidP="00496D93">
                      <w:pPr>
                        <w:pStyle w:val="ae"/>
                      </w:pPr>
                      <w:bookmarkStart w:id="48" w:name="_Toc91955517"/>
                      <w:r>
                        <w:t xml:space="preserve">Figure </w:t>
                      </w:r>
                      <w:fldSimple w:instr=" SEQ Figure \* ARABIC ">
                        <w:r w:rsidR="00785D79">
                          <w:rPr>
                            <w:noProof/>
                          </w:rPr>
                          <w:t>16</w:t>
                        </w:r>
                      </w:fldSimple>
                      <w:r>
                        <w:rPr>
                          <w:noProof/>
                        </w:rPr>
                        <w:t xml:space="preserve"> - WB logic design</w:t>
                      </w:r>
                      <w:bookmarkEnd w:id="48"/>
                    </w:p>
                  </w:txbxContent>
                </v:textbox>
              </v:shape>
            </w:pict>
          </mc:Fallback>
        </mc:AlternateContent>
      </w:r>
      <w:r w:rsidRPr="00496D93">
        <w:rPr>
          <w:noProof/>
        </w:rPr>
        <mc:AlternateContent>
          <mc:Choice Requires="wpg">
            <w:drawing>
              <wp:anchor distT="0" distB="0" distL="114300" distR="114300" simplePos="0" relativeHeight="251704320" behindDoc="0" locked="0" layoutInCell="1" allowOverlap="1" wp14:anchorId="3F79BA66" wp14:editId="370B9582">
                <wp:simplePos x="0" y="0"/>
                <wp:positionH relativeFrom="column">
                  <wp:posOffset>-311150</wp:posOffset>
                </wp:positionH>
                <wp:positionV relativeFrom="paragraph">
                  <wp:posOffset>102869</wp:posOffset>
                </wp:positionV>
                <wp:extent cx="6000750" cy="4048125"/>
                <wp:effectExtent l="0" t="0" r="0" b="9525"/>
                <wp:wrapNone/>
                <wp:docPr id="115" name="קבוצה 5"/>
                <wp:cNvGraphicFramePr/>
                <a:graphic xmlns:a="http://schemas.openxmlformats.org/drawingml/2006/main">
                  <a:graphicData uri="http://schemas.microsoft.com/office/word/2010/wordprocessingGroup">
                    <wpg:wgp>
                      <wpg:cNvGrpSpPr/>
                      <wpg:grpSpPr>
                        <a:xfrm>
                          <a:off x="0" y="0"/>
                          <a:ext cx="6000750" cy="4048125"/>
                          <a:chOff x="0" y="0"/>
                          <a:chExt cx="8696132" cy="5183589"/>
                        </a:xfrm>
                      </wpg:grpSpPr>
                      <pic:pic xmlns:pic="http://schemas.openxmlformats.org/drawingml/2006/picture">
                        <pic:nvPicPr>
                          <pic:cNvPr id="116" name="Picture 11" descr="Diagram&#10;&#10;Description automatically generated"/>
                          <pic:cNvPicPr>
                            <a:picLocks noChangeAspect="1"/>
                          </pic:cNvPicPr>
                        </pic:nvPicPr>
                        <pic:blipFill>
                          <a:blip r:embed="rId45"/>
                          <a:stretch>
                            <a:fillRect/>
                          </a:stretch>
                        </pic:blipFill>
                        <pic:spPr>
                          <a:xfrm>
                            <a:off x="3388898" y="0"/>
                            <a:ext cx="5307234" cy="5183589"/>
                          </a:xfrm>
                          <a:prstGeom prst="rect">
                            <a:avLst/>
                          </a:prstGeom>
                        </pic:spPr>
                      </pic:pic>
                      <pic:pic xmlns:pic="http://schemas.openxmlformats.org/drawingml/2006/picture">
                        <pic:nvPicPr>
                          <pic:cNvPr id="117" name="Picture 7" descr="Diagram&#10;&#10;Description automatically generated"/>
                          <pic:cNvPicPr>
                            <a:picLocks noChangeAspect="1"/>
                          </pic:cNvPicPr>
                        </pic:nvPicPr>
                        <pic:blipFill rotWithShape="1">
                          <a:blip r:embed="rId42"/>
                          <a:srcRect l="9282" r="41156"/>
                          <a:stretch/>
                        </pic:blipFill>
                        <pic:spPr>
                          <a:xfrm>
                            <a:off x="0" y="0"/>
                            <a:ext cx="3388898" cy="5183589"/>
                          </a:xfrm>
                          <a:prstGeom prst="rect">
                            <a:avLst/>
                          </a:prstGeom>
                        </pic:spPr>
                      </pic:pic>
                      <wps:wsp>
                        <wps:cNvPr id="118" name="מלבן 118"/>
                        <wps:cNvSpPr/>
                        <wps:spPr>
                          <a:xfrm>
                            <a:off x="2068850" y="0"/>
                            <a:ext cx="1355483" cy="428953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1" anchor="ctr"/>
                      </wps:wsp>
                    </wpg:wgp>
                  </a:graphicData>
                </a:graphic>
                <wp14:sizeRelH relativeFrom="margin">
                  <wp14:pctWidth>0</wp14:pctWidth>
                </wp14:sizeRelH>
                <wp14:sizeRelV relativeFrom="margin">
                  <wp14:pctHeight>0</wp14:pctHeight>
                </wp14:sizeRelV>
              </wp:anchor>
            </w:drawing>
          </mc:Choice>
          <mc:Fallback>
            <w:pict>
              <v:group w14:anchorId="71EAD209" id="קבוצה 5" o:spid="_x0000_s1026" style="position:absolute;margin-left:-24.5pt;margin-top:8.1pt;width:472.5pt;height:318.75pt;z-index:251704320;mso-width-relative:margin;mso-height-relative:margin" coordsize="86961,51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">
                <v:shape id="Picture 11" o:spid="_x0000_s1027" type="#_x0000_t75" alt="Diagram&#10;&#10;Description automatically generated" style="position:absolute;left:33888;width:53073;height:51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">
                  <v:imagedata r:id="rId46" o:title="Diagram&#10;&#10;Description automatically generated"/>
                </v:shape>
                <v:shape id="Picture 7" o:spid="_x0000_s1028" type="#_x0000_t75" alt="Diagram&#10;&#10;Description automatically generated" style="position:absolute;width:33888;height:51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">
                  <v:imagedata r:id="rId47" o:title="Diagram&#10;&#10;Description automatically generated" cropleft="6083f" cropright="26972f"/>
                </v:shape>
                <v:rect id="מלבן 118" o:spid="_x0000_s1029" style="position:absolute;left:20688;width:13555;height:4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" fillcolor="white [3212]" stroked="f" strokeweight="1pt"/>
              </v:group>
            </w:pict>
          </mc:Fallback>
        </mc:AlternateContent>
      </w:r>
    </w:p>
    <w:p w14:paraId="6FF5491A" w14:textId="77777777" w:rsidR="00631531" w:rsidRPr="00631531" w:rsidRDefault="00631531" w:rsidP="002804EA"/>
    <w:p w14:paraId="0556B935" w14:textId="77777777" w:rsidR="00496D93" w:rsidRDefault="00496D93">
      <w:r>
        <w:rPr>
          <w:b/>
          <w:bCs/>
          <w:smallCaps/>
        </w:rPr>
        <w:br w:type="page"/>
      </w:r>
    </w:p>
    <w:p w14:paraId="5621CB85" w14:textId="26E05D90" w:rsidR="00C426F5" w:rsidRDefault="00427B4A" w:rsidP="00C426F5">
      <w:pPr>
        <w:pStyle w:val="2"/>
      </w:pPr>
      <w:bookmarkStart w:id="49" w:name="_Toc91966906"/>
      <w:r>
        <w:lastRenderedPageBreak/>
        <w:t>I</w:t>
      </w:r>
      <w:r w:rsidR="0000204C">
        <w:t>_</w:t>
      </w:r>
      <w:r>
        <w:t>MEM</w:t>
      </w:r>
      <w:bookmarkEnd w:id="49"/>
    </w:p>
    <w:p w14:paraId="7B346E5F" w14:textId="2554F934" w:rsidR="003C00FA" w:rsidRDefault="00AE52A4" w:rsidP="00646035">
      <w:r>
        <w:t xml:space="preserve">The </w:t>
      </w:r>
      <w:r w:rsidR="004D4AFF">
        <w:t xml:space="preserve">I_MEM is the memory </w:t>
      </w:r>
      <w:r w:rsidR="00DB11CC">
        <w:t>module that contains the code</w:t>
      </w:r>
      <w:r w:rsidR="00A7094D">
        <w:t xml:space="preserve"> of the program. </w:t>
      </w:r>
      <w:r w:rsidR="005347C5">
        <w:t xml:space="preserve">The </w:t>
      </w:r>
      <w:r w:rsidR="00C72594">
        <w:t xml:space="preserve">module is S-RAM based and </w:t>
      </w:r>
      <w:r w:rsidR="005347C5">
        <w:t>can contain up to 4KB of instructions</w:t>
      </w:r>
      <w:r w:rsidR="002E3AF6">
        <w:t xml:space="preserve"> </w:t>
      </w:r>
      <w:r w:rsidR="00F440EC">
        <w:t xml:space="preserve">by default and </w:t>
      </w:r>
      <w:r w:rsidR="002E3AF6">
        <w:t>defined in the addresses 0x00000000 – 0x00000FFF</w:t>
      </w:r>
      <w:r w:rsidR="005347C5">
        <w:t>.</w:t>
      </w:r>
      <w:r w:rsidR="00BB57DE">
        <w:br/>
        <w:t>The I Mem is dual port – it contains separate inputs and outputs for both GPC_4t Core</w:t>
      </w:r>
      <w:r w:rsidR="005347C5">
        <w:t xml:space="preserve"> </w:t>
      </w:r>
      <w:r w:rsidR="00BB57DE">
        <w:t>and the Ring Controller.</w:t>
      </w:r>
      <w:r w:rsidR="00FE64F7">
        <w:t xml:space="preserve"> In our design</w:t>
      </w:r>
      <w:r w:rsidR="000F1CB8">
        <w:t xml:space="preserve"> the core can only read instructions and the Rc can only write instructions.</w:t>
      </w:r>
      <w:r w:rsidR="00BB57DE">
        <w:t xml:space="preserve"> </w:t>
      </w:r>
      <w:r w:rsidR="0001153E">
        <w:t>Its important to mention that in this design, we implemented the memory itself as a behavioral memo</w:t>
      </w:r>
      <w:r w:rsidR="006F4484">
        <w:t xml:space="preserve">ry, which simulates the behavior of a physical memory. We used </w:t>
      </w:r>
      <w:r w:rsidR="001C7AB5">
        <w:t>an array on the Verilog code and in the future synthesis plans, it will be replaced with FPGA supported design.</w:t>
      </w:r>
      <w:r w:rsidR="001C7AB5">
        <w:br/>
        <w:t>2 flops, one for each interface</w:t>
      </w:r>
      <w:r w:rsidR="00C12907">
        <w:t xml:space="preserve"> are sampling the memory instruction data at the input address for each interface (core with PC as address)</w:t>
      </w:r>
      <w:r w:rsidR="00B117FF">
        <w:t>.</w:t>
      </w:r>
      <w:r w:rsidR="00D32DB9">
        <w:t xml:space="preserve"> The output of the Core interface flop</w:t>
      </w:r>
      <w:r w:rsidR="00B117FF">
        <w:t xml:space="preserve"> </w:t>
      </w:r>
      <w:r w:rsidR="00D32DB9">
        <w:t>is the instruction fetched. A</w:t>
      </w:r>
      <w:r w:rsidR="00B117FF">
        <w:t>ll the  behavioral memory array also sampled in a flop.</w:t>
      </w:r>
    </w:p>
    <w:tbl>
      <w:tblPr>
        <w:tblStyle w:val="4-3"/>
        <w:tblW w:w="9170" w:type="dxa"/>
        <w:tblInd w:w="-95" w:type="dxa"/>
        <w:tblLayout w:type="fixed"/>
        <w:tblLook w:val="04A0" w:firstRow="1" w:lastRow="0" w:firstColumn="1" w:lastColumn="0" w:noHBand="0" w:noVBand="1"/>
      </w:tblPr>
      <w:tblGrid>
        <w:gridCol w:w="2250"/>
        <w:gridCol w:w="540"/>
        <w:gridCol w:w="990"/>
        <w:gridCol w:w="5390"/>
      </w:tblGrid>
      <w:tr w:rsidR="003C00FA" w14:paraId="3E820B24" w14:textId="77777777" w:rsidTr="004877EE">
        <w:trPr>
          <w:cnfStyle w:val="100000000000" w:firstRow="1" w:lastRow="0" w:firstColumn="0" w:lastColumn="0" w:oddVBand="0" w:evenVBand="0" w:oddHBand="0"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2250" w:type="dxa"/>
            <w:hideMark/>
          </w:tcPr>
          <w:p w14:paraId="5E6E34FC" w14:textId="77777777" w:rsidR="003C00FA" w:rsidRDefault="003C00FA" w:rsidP="004877EE">
            <w:pPr>
              <w:pStyle w:val="af"/>
              <w:rPr>
                <w:sz w:val="20"/>
                <w:szCs w:val="20"/>
              </w:rPr>
            </w:pPr>
            <w:r>
              <w:rPr>
                <w:sz w:val="20"/>
                <w:szCs w:val="20"/>
              </w:rPr>
              <w:t>Name</w:t>
            </w:r>
          </w:p>
        </w:tc>
        <w:tc>
          <w:tcPr>
            <w:tcW w:w="540" w:type="dxa"/>
            <w:hideMark/>
          </w:tcPr>
          <w:p w14:paraId="44F3819C" w14:textId="77777777" w:rsidR="003C00FA" w:rsidRDefault="003C00FA" w:rsidP="004877EE">
            <w:pPr>
              <w:pStyle w:val="af"/>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Size</w:t>
            </w:r>
          </w:p>
        </w:tc>
        <w:tc>
          <w:tcPr>
            <w:tcW w:w="990" w:type="dxa"/>
            <w:hideMark/>
          </w:tcPr>
          <w:p w14:paraId="4CC02440" w14:textId="77777777" w:rsidR="003C00FA" w:rsidRDefault="003C00FA" w:rsidP="004877EE">
            <w:pPr>
              <w:pStyle w:val="af"/>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Direction</w:t>
            </w:r>
          </w:p>
        </w:tc>
        <w:tc>
          <w:tcPr>
            <w:tcW w:w="5390" w:type="dxa"/>
            <w:hideMark/>
          </w:tcPr>
          <w:p w14:paraId="023B7848" w14:textId="77777777" w:rsidR="003C00FA" w:rsidRDefault="003C00FA" w:rsidP="004877EE">
            <w:pPr>
              <w:pStyle w:val="af"/>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Description</w:t>
            </w:r>
          </w:p>
        </w:tc>
      </w:tr>
      <w:tr w:rsidR="00E05657" w:rsidRPr="00271FCC" w14:paraId="4A6FB2E1" w14:textId="77777777" w:rsidTr="004877EE">
        <w:trPr>
          <w:cnfStyle w:val="000000100000" w:firstRow="0" w:lastRow="0" w:firstColumn="0" w:lastColumn="0" w:oddVBand="0" w:evenVBand="0" w:oddHBand="1" w:evenHBand="0" w:firstRowFirstColumn="0" w:firstRowLastColumn="0" w:lastRowFirstColumn="0" w:lastRowLastColumn="0"/>
          <w:trHeight w:val="163"/>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40A11D6" w14:textId="77777777" w:rsidR="00E05657" w:rsidRPr="0089254B" w:rsidRDefault="00E05657" w:rsidP="00B80462">
            <w:pPr>
              <w:pStyle w:val="af"/>
              <w:rPr>
                <w:color w:val="000000" w:themeColor="text1"/>
                <w:sz w:val="18"/>
                <w:szCs w:val="18"/>
              </w:rPr>
            </w:pPr>
            <w:r w:rsidRPr="00A261F4">
              <w:rPr>
                <w:color w:val="000000" w:themeColor="text1"/>
                <w:sz w:val="18"/>
                <w:szCs w:val="18"/>
              </w:rPr>
              <w:t>QClk</w:t>
            </w:r>
          </w:p>
        </w:tc>
        <w:tc>
          <w:tcPr>
            <w:tcW w:w="5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15B0A20" w14:textId="77777777" w:rsidR="00E05657" w:rsidRDefault="00E05657" w:rsidP="00B80462">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A261F4">
              <w:rPr>
                <w:sz w:val="18"/>
                <w:szCs w:val="18"/>
              </w:rPr>
              <w:t>1</w:t>
            </w:r>
          </w:p>
        </w:tc>
        <w:tc>
          <w:tcPr>
            <w:tcW w:w="9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CA016C3" w14:textId="77777777" w:rsidR="00E05657" w:rsidRDefault="00E05657" w:rsidP="00B80462">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A261F4">
              <w:rPr>
                <w:sz w:val="18"/>
                <w:szCs w:val="18"/>
              </w:rPr>
              <w:t>input</w:t>
            </w:r>
          </w:p>
        </w:tc>
        <w:tc>
          <w:tcPr>
            <w:tcW w:w="53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49605F7" w14:textId="77777777" w:rsidR="00E05657" w:rsidRDefault="00E05657" w:rsidP="00B80462">
            <w:pPr>
              <w:pStyle w:val="af"/>
              <w:keepNext/>
              <w:cnfStyle w:val="000000100000" w:firstRow="0" w:lastRow="0" w:firstColumn="0" w:lastColumn="0" w:oddVBand="0" w:evenVBand="0" w:oddHBand="1" w:evenHBand="0" w:firstRowFirstColumn="0" w:firstRowLastColumn="0" w:lastRowFirstColumn="0" w:lastRowLastColumn="0"/>
              <w:rPr>
                <w:sz w:val="18"/>
                <w:szCs w:val="18"/>
              </w:rPr>
            </w:pPr>
            <w:r w:rsidRPr="00A261F4">
              <w:rPr>
                <w:sz w:val="18"/>
                <w:szCs w:val="18"/>
              </w:rPr>
              <w:t>Clock signal</w:t>
            </w:r>
          </w:p>
        </w:tc>
      </w:tr>
      <w:tr w:rsidR="00E05657" w:rsidRPr="00271FCC" w14:paraId="4A783D0C" w14:textId="77777777" w:rsidTr="004877EE">
        <w:trPr>
          <w:trHeight w:val="163"/>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A2E3150" w14:textId="77777777" w:rsidR="00E05657" w:rsidRPr="0089254B" w:rsidRDefault="00E05657" w:rsidP="00B80462">
            <w:pPr>
              <w:pStyle w:val="af"/>
              <w:rPr>
                <w:color w:val="000000" w:themeColor="text1"/>
                <w:sz w:val="18"/>
                <w:szCs w:val="18"/>
              </w:rPr>
            </w:pPr>
            <w:r w:rsidRPr="00A261F4">
              <w:rPr>
                <w:color w:val="000000" w:themeColor="text1"/>
                <w:sz w:val="18"/>
                <w:szCs w:val="18"/>
              </w:rPr>
              <w:t>RstQnnnH</w:t>
            </w:r>
          </w:p>
        </w:tc>
        <w:tc>
          <w:tcPr>
            <w:tcW w:w="5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926A028" w14:textId="77777777" w:rsidR="00E05657" w:rsidRDefault="00E05657" w:rsidP="00B80462">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A261F4">
              <w:rPr>
                <w:color w:val="000000" w:themeColor="text1"/>
                <w:sz w:val="18"/>
                <w:szCs w:val="18"/>
              </w:rPr>
              <w:t>1</w:t>
            </w:r>
          </w:p>
        </w:tc>
        <w:tc>
          <w:tcPr>
            <w:tcW w:w="9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9DAED0E" w14:textId="77777777" w:rsidR="00E05657" w:rsidRDefault="00E05657" w:rsidP="00B80462">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A261F4">
              <w:rPr>
                <w:color w:val="000000" w:themeColor="text1"/>
                <w:sz w:val="18"/>
                <w:szCs w:val="18"/>
              </w:rPr>
              <w:t>Input</w:t>
            </w:r>
          </w:p>
        </w:tc>
        <w:tc>
          <w:tcPr>
            <w:tcW w:w="53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EC519B6" w14:textId="77777777" w:rsidR="00E05657" w:rsidRDefault="00E05657" w:rsidP="00B80462">
            <w:pPr>
              <w:pStyle w:val="af"/>
              <w:keepNext/>
              <w:cnfStyle w:val="000000000000" w:firstRow="0" w:lastRow="0" w:firstColumn="0" w:lastColumn="0" w:oddVBand="0" w:evenVBand="0" w:oddHBand="0" w:evenHBand="0" w:firstRowFirstColumn="0" w:firstRowLastColumn="0" w:lastRowFirstColumn="0" w:lastRowLastColumn="0"/>
              <w:rPr>
                <w:sz w:val="18"/>
                <w:szCs w:val="18"/>
              </w:rPr>
            </w:pPr>
            <w:r w:rsidRPr="00A261F4">
              <w:rPr>
                <w:sz w:val="18"/>
                <w:szCs w:val="18"/>
              </w:rPr>
              <w:t>Reset signal</w:t>
            </w:r>
          </w:p>
        </w:tc>
      </w:tr>
      <w:tr w:rsidR="003C00FA" w:rsidRPr="003E7CFF" w14:paraId="734C5160" w14:textId="77777777" w:rsidTr="004877EE">
        <w:trPr>
          <w:cnfStyle w:val="000000100000" w:firstRow="0" w:lastRow="0" w:firstColumn="0" w:lastColumn="0" w:oddVBand="0" w:evenVBand="0" w:oddHBand="1"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9170" w:type="dxa"/>
            <w:gridSpan w:val="4"/>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DF24BA2" w14:textId="04349798" w:rsidR="003C00FA" w:rsidRPr="003E7CFF" w:rsidRDefault="003C00FA" w:rsidP="004877EE">
            <w:pPr>
              <w:pStyle w:val="af"/>
              <w:rPr>
                <w:sz w:val="18"/>
                <w:szCs w:val="18"/>
              </w:rPr>
            </w:pPr>
            <w:r>
              <w:rPr>
                <w:sz w:val="18"/>
                <w:szCs w:val="18"/>
              </w:rPr>
              <w:t>Core Interface</w:t>
            </w:r>
          </w:p>
        </w:tc>
      </w:tr>
      <w:tr w:rsidR="00A86F85" w:rsidRPr="003E7CFF" w14:paraId="22152A73" w14:textId="77777777" w:rsidTr="004877EE">
        <w:trPr>
          <w:trHeight w:val="163"/>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0A3A14F" w14:textId="77777777" w:rsidR="00A86F85" w:rsidRPr="00880AB5" w:rsidRDefault="00A86F85" w:rsidP="004877EE">
            <w:pPr>
              <w:pStyle w:val="af"/>
              <w:rPr>
                <w:color w:val="000000" w:themeColor="text1"/>
                <w:sz w:val="18"/>
                <w:szCs w:val="18"/>
              </w:rPr>
            </w:pPr>
            <w:r w:rsidRPr="00404195">
              <w:rPr>
                <w:color w:val="000000" w:themeColor="text1"/>
                <w:sz w:val="18"/>
                <w:szCs w:val="18"/>
              </w:rPr>
              <w:t>address_a</w:t>
            </w:r>
          </w:p>
        </w:tc>
        <w:tc>
          <w:tcPr>
            <w:tcW w:w="5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07031A9" w14:textId="77777777" w:rsidR="00A86F85" w:rsidRDefault="00A86F85" w:rsidP="004877EE">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Pr>
                <w:color w:val="000000" w:themeColor="text1"/>
                <w:sz w:val="18"/>
                <w:szCs w:val="18"/>
              </w:rPr>
              <w:t>32</w:t>
            </w:r>
          </w:p>
        </w:tc>
        <w:tc>
          <w:tcPr>
            <w:tcW w:w="9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B2DF1B1" w14:textId="77777777" w:rsidR="00A86F85" w:rsidRPr="00624FEF" w:rsidRDefault="00A86F85" w:rsidP="004877EE">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Pr>
                <w:color w:val="000000" w:themeColor="text1"/>
                <w:sz w:val="18"/>
                <w:szCs w:val="18"/>
              </w:rPr>
              <w:t>input</w:t>
            </w:r>
          </w:p>
        </w:tc>
        <w:tc>
          <w:tcPr>
            <w:tcW w:w="53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C9DF037" w14:textId="4C24FE62" w:rsidR="00A86F85" w:rsidRDefault="00A86F85" w:rsidP="004877EE">
            <w:pPr>
              <w:pStyle w:val="af"/>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usually, the Pc of a thread from the core used as the address</w:t>
            </w:r>
          </w:p>
        </w:tc>
      </w:tr>
      <w:tr w:rsidR="003C00FA" w:rsidRPr="00AE7F08" w14:paraId="2BA4ED04" w14:textId="77777777" w:rsidTr="004877EE">
        <w:trPr>
          <w:cnfStyle w:val="000000100000" w:firstRow="0" w:lastRow="0" w:firstColumn="0" w:lastColumn="0" w:oddVBand="0" w:evenVBand="0" w:oddHBand="1" w:evenHBand="0" w:firstRowFirstColumn="0" w:firstRowLastColumn="0" w:lastRowFirstColumn="0" w:lastRowLastColumn="0"/>
          <w:trHeight w:val="163"/>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1DAD3AC" w14:textId="0D42FBCB" w:rsidR="003C00FA" w:rsidRPr="00070921" w:rsidRDefault="006918EA" w:rsidP="004877EE">
            <w:pPr>
              <w:pStyle w:val="af"/>
              <w:rPr>
                <w:color w:val="000000" w:themeColor="text1"/>
                <w:sz w:val="18"/>
                <w:szCs w:val="18"/>
              </w:rPr>
            </w:pPr>
            <w:r w:rsidRPr="006918EA">
              <w:rPr>
                <w:color w:val="000000" w:themeColor="text1"/>
                <w:sz w:val="18"/>
                <w:szCs w:val="18"/>
              </w:rPr>
              <w:t>data_a</w:t>
            </w:r>
          </w:p>
        </w:tc>
        <w:tc>
          <w:tcPr>
            <w:tcW w:w="5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2F75ACE" w14:textId="77777777" w:rsidR="003C00FA" w:rsidRPr="003E7CFF" w:rsidRDefault="003C00FA" w:rsidP="004877EE">
            <w:pPr>
              <w:pStyle w:val="af"/>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32</w:t>
            </w:r>
          </w:p>
        </w:tc>
        <w:tc>
          <w:tcPr>
            <w:tcW w:w="9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6636B32" w14:textId="266952EA" w:rsidR="003C00FA" w:rsidRPr="003E7CFF" w:rsidRDefault="006918EA" w:rsidP="004877EE">
            <w:pPr>
              <w:pStyle w:val="af"/>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input</w:t>
            </w:r>
          </w:p>
        </w:tc>
        <w:tc>
          <w:tcPr>
            <w:tcW w:w="53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F145F9D" w14:textId="7B7097DE" w:rsidR="003C00FA" w:rsidRPr="00AE7F08" w:rsidRDefault="006918EA" w:rsidP="004877EE">
            <w:pPr>
              <w:pStyle w:val="af"/>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data to be written by the core</w:t>
            </w:r>
            <w:r w:rsidR="00CE0FA8">
              <w:rPr>
                <w:sz w:val="18"/>
                <w:szCs w:val="18"/>
              </w:rPr>
              <w:t>,usually `0.</w:t>
            </w:r>
            <w:r>
              <w:rPr>
                <w:sz w:val="18"/>
                <w:szCs w:val="18"/>
              </w:rPr>
              <w:t xml:space="preserve"> not in use</w:t>
            </w:r>
          </w:p>
        </w:tc>
      </w:tr>
      <w:tr w:rsidR="003C00FA" w:rsidRPr="003E7CFF" w14:paraId="0D9DB7DC" w14:textId="77777777" w:rsidTr="004877EE">
        <w:trPr>
          <w:trHeight w:val="163"/>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1258A44" w14:textId="17F46062" w:rsidR="003C00FA" w:rsidRPr="00070921" w:rsidRDefault="006918EA" w:rsidP="004877EE">
            <w:pPr>
              <w:pStyle w:val="af"/>
              <w:rPr>
                <w:color w:val="000000" w:themeColor="text1"/>
                <w:sz w:val="18"/>
                <w:szCs w:val="18"/>
              </w:rPr>
            </w:pPr>
            <w:r w:rsidRPr="006918EA">
              <w:rPr>
                <w:color w:val="000000" w:themeColor="text1"/>
                <w:sz w:val="18"/>
                <w:szCs w:val="18"/>
              </w:rPr>
              <w:t>rden_a</w:t>
            </w:r>
          </w:p>
        </w:tc>
        <w:tc>
          <w:tcPr>
            <w:tcW w:w="5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8364E69" w14:textId="77777777" w:rsidR="003C00FA" w:rsidRPr="003E7CFF" w:rsidRDefault="003C00FA" w:rsidP="004877EE">
            <w:pPr>
              <w:pStyle w:val="af"/>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w:t>
            </w:r>
          </w:p>
        </w:tc>
        <w:tc>
          <w:tcPr>
            <w:tcW w:w="9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66AE7C9" w14:textId="27A1DCAC" w:rsidR="003C00FA" w:rsidRPr="003E7CFF" w:rsidRDefault="006918EA" w:rsidP="004877EE">
            <w:pPr>
              <w:pStyle w:val="af"/>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input</w:t>
            </w:r>
          </w:p>
        </w:tc>
        <w:tc>
          <w:tcPr>
            <w:tcW w:w="53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E4AFB76" w14:textId="58F1471D" w:rsidR="003C00FA" w:rsidRPr="003E7CFF" w:rsidRDefault="006918EA" w:rsidP="004877EE">
            <w:pPr>
              <w:pStyle w:val="af"/>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read enable bit from the core</w:t>
            </w:r>
            <w:r w:rsidR="009A2C2B">
              <w:rPr>
                <w:sz w:val="18"/>
                <w:szCs w:val="18"/>
              </w:rPr>
              <w:t>, usually `1</w:t>
            </w:r>
          </w:p>
        </w:tc>
      </w:tr>
      <w:tr w:rsidR="003C00FA" w:rsidRPr="003E7CFF" w14:paraId="1C63C326" w14:textId="77777777" w:rsidTr="004877EE">
        <w:trPr>
          <w:cnfStyle w:val="000000100000" w:firstRow="0" w:lastRow="0" w:firstColumn="0" w:lastColumn="0" w:oddVBand="0" w:evenVBand="0" w:oddHBand="1" w:evenHBand="0" w:firstRowFirstColumn="0" w:firstRowLastColumn="0" w:lastRowFirstColumn="0" w:lastRowLastColumn="0"/>
          <w:trHeight w:val="163"/>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6A32C2A" w14:textId="189B5DDA" w:rsidR="003C00FA" w:rsidRPr="00624FEF" w:rsidRDefault="006572D5" w:rsidP="004877EE">
            <w:pPr>
              <w:pStyle w:val="af"/>
              <w:rPr>
                <w:color w:val="000000" w:themeColor="text1"/>
                <w:sz w:val="18"/>
                <w:szCs w:val="18"/>
              </w:rPr>
            </w:pPr>
            <w:r w:rsidRPr="006572D5">
              <w:rPr>
                <w:color w:val="000000" w:themeColor="text1"/>
                <w:sz w:val="18"/>
                <w:szCs w:val="18"/>
              </w:rPr>
              <w:t>wren_a</w:t>
            </w:r>
          </w:p>
        </w:tc>
        <w:tc>
          <w:tcPr>
            <w:tcW w:w="5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CE23EC4" w14:textId="60A15822" w:rsidR="003C00FA" w:rsidRPr="00624FEF" w:rsidRDefault="006572D5" w:rsidP="004877EE">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Pr>
                <w:color w:val="000000" w:themeColor="text1"/>
                <w:sz w:val="18"/>
                <w:szCs w:val="18"/>
              </w:rPr>
              <w:t>1</w:t>
            </w:r>
            <w:r w:rsidR="003C00FA" w:rsidRPr="00624FEF">
              <w:rPr>
                <w:color w:val="000000" w:themeColor="text1"/>
                <w:sz w:val="18"/>
                <w:szCs w:val="18"/>
              </w:rPr>
              <w:t xml:space="preserve"> </w:t>
            </w:r>
          </w:p>
        </w:tc>
        <w:tc>
          <w:tcPr>
            <w:tcW w:w="9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E8EDA9E" w14:textId="00B6599D" w:rsidR="003C00FA" w:rsidRPr="00624FEF" w:rsidRDefault="006572D5" w:rsidP="004877EE">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Pr>
                <w:color w:val="000000" w:themeColor="text1"/>
                <w:sz w:val="18"/>
                <w:szCs w:val="18"/>
              </w:rPr>
              <w:t>input</w:t>
            </w:r>
          </w:p>
        </w:tc>
        <w:tc>
          <w:tcPr>
            <w:tcW w:w="53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965AB28" w14:textId="65E1C18D" w:rsidR="003C00FA" w:rsidRPr="003E7CFF" w:rsidRDefault="006572D5" w:rsidP="004877EE">
            <w:pPr>
              <w:pStyle w:val="af"/>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write enable from the core, usually `0 .not in use</w:t>
            </w:r>
          </w:p>
        </w:tc>
      </w:tr>
      <w:tr w:rsidR="0089254B" w:rsidRPr="003E7CFF" w14:paraId="18D03D28" w14:textId="77777777" w:rsidTr="004877EE">
        <w:trPr>
          <w:trHeight w:val="163"/>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DBD2BA2" w14:textId="664E3387" w:rsidR="0089254B" w:rsidRPr="006572D5" w:rsidRDefault="0089254B" w:rsidP="004877EE">
            <w:pPr>
              <w:pStyle w:val="af"/>
              <w:rPr>
                <w:color w:val="000000" w:themeColor="text1"/>
                <w:sz w:val="18"/>
                <w:szCs w:val="18"/>
              </w:rPr>
            </w:pPr>
            <w:r w:rsidRPr="0089254B">
              <w:rPr>
                <w:color w:val="000000" w:themeColor="text1"/>
                <w:sz w:val="18"/>
                <w:szCs w:val="18"/>
              </w:rPr>
              <w:t>q_a</w:t>
            </w:r>
          </w:p>
        </w:tc>
        <w:tc>
          <w:tcPr>
            <w:tcW w:w="5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D3FB20E" w14:textId="207C1CED" w:rsidR="0089254B" w:rsidRDefault="0089254B" w:rsidP="004877EE">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Pr>
                <w:color w:val="000000" w:themeColor="text1"/>
                <w:sz w:val="18"/>
                <w:szCs w:val="18"/>
              </w:rPr>
              <w:t>32</w:t>
            </w:r>
          </w:p>
        </w:tc>
        <w:tc>
          <w:tcPr>
            <w:tcW w:w="9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F9E9283" w14:textId="56CFC6AE" w:rsidR="0089254B" w:rsidRDefault="0089254B" w:rsidP="004877EE">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Pr>
                <w:color w:val="000000" w:themeColor="text1"/>
                <w:sz w:val="18"/>
                <w:szCs w:val="18"/>
              </w:rPr>
              <w:t>output</w:t>
            </w:r>
          </w:p>
        </w:tc>
        <w:tc>
          <w:tcPr>
            <w:tcW w:w="53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16773BF" w14:textId="6471275A" w:rsidR="0089254B" w:rsidRDefault="0089254B" w:rsidP="004877EE">
            <w:pPr>
              <w:pStyle w:val="af"/>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data(instruction) sampled from i mem array to the core</w:t>
            </w:r>
          </w:p>
        </w:tc>
      </w:tr>
      <w:tr w:rsidR="003C00FA" w:rsidRPr="00D232C9" w14:paraId="1B1D9BAD" w14:textId="77777777" w:rsidTr="004877EE">
        <w:trPr>
          <w:cnfStyle w:val="000000100000" w:firstRow="0" w:lastRow="0" w:firstColumn="0" w:lastColumn="0" w:oddVBand="0" w:evenVBand="0" w:oddHBand="1" w:evenHBand="0" w:firstRowFirstColumn="0" w:firstRowLastColumn="0" w:lastRowFirstColumn="0" w:lastRowLastColumn="0"/>
          <w:trHeight w:val="163"/>
        </w:trPr>
        <w:tc>
          <w:tcPr>
            <w:cnfStyle w:val="001000000000" w:firstRow="0" w:lastRow="0" w:firstColumn="1" w:lastColumn="0" w:oddVBand="0" w:evenVBand="0" w:oddHBand="0" w:evenHBand="0" w:firstRowFirstColumn="0" w:firstRowLastColumn="0" w:lastRowFirstColumn="0" w:lastRowLastColumn="0"/>
            <w:tcW w:w="9170" w:type="dxa"/>
            <w:gridSpan w:val="4"/>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A424353" w14:textId="5EDC7387" w:rsidR="003C00FA" w:rsidRPr="00D232C9" w:rsidRDefault="006572D5" w:rsidP="004877EE">
            <w:pPr>
              <w:pStyle w:val="af"/>
              <w:rPr>
                <w:color w:val="000000" w:themeColor="text1"/>
                <w:sz w:val="18"/>
                <w:szCs w:val="18"/>
              </w:rPr>
            </w:pPr>
            <w:r>
              <w:rPr>
                <w:color w:val="000000" w:themeColor="text1"/>
                <w:sz w:val="18"/>
                <w:szCs w:val="18"/>
              </w:rPr>
              <w:t>RC interface</w:t>
            </w:r>
          </w:p>
        </w:tc>
      </w:tr>
      <w:tr w:rsidR="006572D5" w:rsidRPr="00A261F4" w14:paraId="104ED9AB" w14:textId="77777777" w:rsidTr="004877EE">
        <w:trPr>
          <w:trHeight w:val="163"/>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9E9EB20" w14:textId="732FBA25" w:rsidR="006572D5" w:rsidRPr="00A261F4" w:rsidRDefault="006572D5" w:rsidP="006572D5">
            <w:pPr>
              <w:pStyle w:val="af"/>
              <w:rPr>
                <w:color w:val="000000" w:themeColor="text1"/>
                <w:sz w:val="18"/>
                <w:szCs w:val="18"/>
              </w:rPr>
            </w:pPr>
            <w:r w:rsidRPr="00404195">
              <w:rPr>
                <w:color w:val="000000" w:themeColor="text1"/>
                <w:sz w:val="18"/>
                <w:szCs w:val="18"/>
              </w:rPr>
              <w:t>address_</w:t>
            </w:r>
            <w:r>
              <w:rPr>
                <w:color w:val="000000" w:themeColor="text1"/>
                <w:sz w:val="18"/>
                <w:szCs w:val="18"/>
              </w:rPr>
              <w:t>b</w:t>
            </w:r>
          </w:p>
        </w:tc>
        <w:tc>
          <w:tcPr>
            <w:tcW w:w="5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DEE1C10" w14:textId="1D118B25" w:rsidR="006572D5" w:rsidRPr="00A261F4" w:rsidRDefault="006572D5" w:rsidP="006572D5">
            <w:pPr>
              <w:pStyle w:val="af"/>
              <w:cnfStyle w:val="000000000000" w:firstRow="0" w:lastRow="0" w:firstColumn="0" w:lastColumn="0" w:oddVBand="0" w:evenVBand="0" w:oddHBand="0" w:evenHBand="0" w:firstRowFirstColumn="0" w:firstRowLastColumn="0" w:lastRowFirstColumn="0" w:lastRowLastColumn="0"/>
              <w:rPr>
                <w:sz w:val="18"/>
                <w:szCs w:val="18"/>
              </w:rPr>
            </w:pPr>
            <w:r>
              <w:rPr>
                <w:color w:val="000000" w:themeColor="text1"/>
                <w:sz w:val="18"/>
                <w:szCs w:val="18"/>
              </w:rPr>
              <w:t>32</w:t>
            </w:r>
          </w:p>
        </w:tc>
        <w:tc>
          <w:tcPr>
            <w:tcW w:w="9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2B7922A" w14:textId="23525C0F" w:rsidR="006572D5" w:rsidRPr="00A261F4" w:rsidRDefault="006572D5" w:rsidP="006572D5">
            <w:pPr>
              <w:pStyle w:val="af"/>
              <w:cnfStyle w:val="000000000000" w:firstRow="0" w:lastRow="0" w:firstColumn="0" w:lastColumn="0" w:oddVBand="0" w:evenVBand="0" w:oddHBand="0" w:evenHBand="0" w:firstRowFirstColumn="0" w:firstRowLastColumn="0" w:lastRowFirstColumn="0" w:lastRowLastColumn="0"/>
              <w:rPr>
                <w:sz w:val="18"/>
                <w:szCs w:val="18"/>
              </w:rPr>
            </w:pPr>
            <w:r>
              <w:rPr>
                <w:color w:val="000000" w:themeColor="text1"/>
                <w:sz w:val="18"/>
                <w:szCs w:val="18"/>
              </w:rPr>
              <w:t>input</w:t>
            </w:r>
          </w:p>
        </w:tc>
        <w:tc>
          <w:tcPr>
            <w:tcW w:w="53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76F34F1" w14:textId="2CAC438F" w:rsidR="006572D5" w:rsidRPr="00A261F4" w:rsidRDefault="0089254B" w:rsidP="006572D5">
            <w:pPr>
              <w:pStyle w:val="af"/>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address </w:t>
            </w:r>
            <w:r w:rsidR="00A025FD">
              <w:rPr>
                <w:sz w:val="18"/>
                <w:szCs w:val="18"/>
              </w:rPr>
              <w:t>from  Rc</w:t>
            </w:r>
          </w:p>
        </w:tc>
      </w:tr>
      <w:tr w:rsidR="006572D5" w:rsidRPr="00A261F4" w14:paraId="60427DBC" w14:textId="77777777" w:rsidTr="004877EE">
        <w:trPr>
          <w:cnfStyle w:val="000000100000" w:firstRow="0" w:lastRow="0" w:firstColumn="0" w:lastColumn="0" w:oddVBand="0" w:evenVBand="0" w:oddHBand="1" w:evenHBand="0" w:firstRowFirstColumn="0" w:firstRowLastColumn="0" w:lastRowFirstColumn="0" w:lastRowLastColumn="0"/>
          <w:trHeight w:val="163"/>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C013FFA" w14:textId="7DCE5A13" w:rsidR="006572D5" w:rsidRPr="00A261F4" w:rsidRDefault="006572D5" w:rsidP="006572D5">
            <w:pPr>
              <w:pStyle w:val="af"/>
              <w:rPr>
                <w:color w:val="000000" w:themeColor="text1"/>
                <w:sz w:val="18"/>
                <w:szCs w:val="18"/>
              </w:rPr>
            </w:pPr>
            <w:r w:rsidRPr="006918EA">
              <w:rPr>
                <w:color w:val="000000" w:themeColor="text1"/>
                <w:sz w:val="18"/>
                <w:szCs w:val="18"/>
              </w:rPr>
              <w:t>data_</w:t>
            </w:r>
            <w:r>
              <w:rPr>
                <w:color w:val="000000" w:themeColor="text1"/>
                <w:sz w:val="18"/>
                <w:szCs w:val="18"/>
              </w:rPr>
              <w:t>b</w:t>
            </w:r>
          </w:p>
        </w:tc>
        <w:tc>
          <w:tcPr>
            <w:tcW w:w="5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7001EE8" w14:textId="0D131B9D" w:rsidR="006572D5" w:rsidRPr="00A261F4" w:rsidRDefault="006572D5" w:rsidP="006572D5">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Pr>
                <w:sz w:val="18"/>
                <w:szCs w:val="18"/>
              </w:rPr>
              <w:t>32</w:t>
            </w:r>
          </w:p>
        </w:tc>
        <w:tc>
          <w:tcPr>
            <w:tcW w:w="9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AAE6FE3" w14:textId="5DD4613D" w:rsidR="006572D5" w:rsidRPr="00A261F4" w:rsidRDefault="006572D5" w:rsidP="006572D5">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Pr>
                <w:sz w:val="18"/>
                <w:szCs w:val="18"/>
              </w:rPr>
              <w:t>input</w:t>
            </w:r>
          </w:p>
        </w:tc>
        <w:tc>
          <w:tcPr>
            <w:tcW w:w="53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1074DDB" w14:textId="772340AB" w:rsidR="006572D5" w:rsidRPr="00A261F4" w:rsidRDefault="006572D5" w:rsidP="006572D5">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Pr>
                <w:sz w:val="18"/>
                <w:szCs w:val="18"/>
              </w:rPr>
              <w:t xml:space="preserve">data to be written by the </w:t>
            </w:r>
            <w:r w:rsidR="00A025FD">
              <w:rPr>
                <w:sz w:val="18"/>
                <w:szCs w:val="18"/>
              </w:rPr>
              <w:t>Rc</w:t>
            </w:r>
          </w:p>
        </w:tc>
      </w:tr>
      <w:tr w:rsidR="006572D5" w:rsidRPr="00C7229F" w14:paraId="0F477D7A" w14:textId="77777777" w:rsidTr="004877EE">
        <w:trPr>
          <w:trHeight w:val="163"/>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1DE7175" w14:textId="14BE482C" w:rsidR="006572D5" w:rsidRPr="006C29C7" w:rsidRDefault="006572D5" w:rsidP="006572D5">
            <w:pPr>
              <w:pStyle w:val="af"/>
              <w:rPr>
                <w:color w:val="000000" w:themeColor="text1"/>
                <w:sz w:val="18"/>
                <w:szCs w:val="18"/>
              </w:rPr>
            </w:pPr>
            <w:r w:rsidRPr="006918EA">
              <w:rPr>
                <w:color w:val="000000" w:themeColor="text1"/>
                <w:sz w:val="18"/>
                <w:szCs w:val="18"/>
              </w:rPr>
              <w:t>rden_</w:t>
            </w:r>
            <w:r>
              <w:rPr>
                <w:color w:val="000000" w:themeColor="text1"/>
                <w:sz w:val="18"/>
                <w:szCs w:val="18"/>
              </w:rPr>
              <w:t>b</w:t>
            </w:r>
          </w:p>
        </w:tc>
        <w:tc>
          <w:tcPr>
            <w:tcW w:w="5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DB37F60" w14:textId="6A299E76" w:rsidR="006572D5" w:rsidRPr="00C7229F" w:rsidRDefault="006572D5" w:rsidP="006572D5">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Pr>
                <w:sz w:val="18"/>
                <w:szCs w:val="18"/>
              </w:rPr>
              <w:t>1</w:t>
            </w:r>
          </w:p>
        </w:tc>
        <w:tc>
          <w:tcPr>
            <w:tcW w:w="9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A2A790A" w14:textId="78B8EE43" w:rsidR="006572D5" w:rsidRPr="00C7229F" w:rsidRDefault="006572D5" w:rsidP="006572D5">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Pr>
                <w:sz w:val="18"/>
                <w:szCs w:val="18"/>
              </w:rPr>
              <w:t>input</w:t>
            </w:r>
          </w:p>
        </w:tc>
        <w:tc>
          <w:tcPr>
            <w:tcW w:w="53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A725583" w14:textId="551FECFF" w:rsidR="006572D5" w:rsidRPr="00C7229F" w:rsidRDefault="006572D5" w:rsidP="006572D5">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Pr>
                <w:sz w:val="18"/>
                <w:szCs w:val="18"/>
              </w:rPr>
              <w:t xml:space="preserve">read enable bit from the </w:t>
            </w:r>
            <w:r w:rsidR="002150E8">
              <w:rPr>
                <w:sz w:val="18"/>
                <w:szCs w:val="18"/>
              </w:rPr>
              <w:t>Rc</w:t>
            </w:r>
            <w:r>
              <w:rPr>
                <w:sz w:val="18"/>
                <w:szCs w:val="18"/>
              </w:rPr>
              <w:t>, usually `</w:t>
            </w:r>
            <w:r w:rsidR="00A025FD">
              <w:rPr>
                <w:sz w:val="18"/>
                <w:szCs w:val="18"/>
              </w:rPr>
              <w:t>0. not in use</w:t>
            </w:r>
          </w:p>
        </w:tc>
      </w:tr>
      <w:tr w:rsidR="006572D5" w:rsidRPr="00271FCC" w14:paraId="633A9094" w14:textId="77777777" w:rsidTr="004877EE">
        <w:trPr>
          <w:cnfStyle w:val="000000100000" w:firstRow="0" w:lastRow="0" w:firstColumn="0" w:lastColumn="0" w:oddVBand="0" w:evenVBand="0" w:oddHBand="1" w:evenHBand="0" w:firstRowFirstColumn="0" w:firstRowLastColumn="0" w:lastRowFirstColumn="0" w:lastRowLastColumn="0"/>
          <w:trHeight w:val="163"/>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4A5609A" w14:textId="34A6FF2E" w:rsidR="006572D5" w:rsidRPr="00271FCC" w:rsidRDefault="006572D5" w:rsidP="006572D5">
            <w:pPr>
              <w:pStyle w:val="af"/>
              <w:rPr>
                <w:color w:val="000000" w:themeColor="text1"/>
                <w:sz w:val="18"/>
                <w:szCs w:val="18"/>
              </w:rPr>
            </w:pPr>
            <w:r w:rsidRPr="006572D5">
              <w:rPr>
                <w:color w:val="000000" w:themeColor="text1"/>
                <w:sz w:val="18"/>
                <w:szCs w:val="18"/>
              </w:rPr>
              <w:t>wren_</w:t>
            </w:r>
            <w:r>
              <w:rPr>
                <w:color w:val="000000" w:themeColor="text1"/>
                <w:sz w:val="18"/>
                <w:szCs w:val="18"/>
              </w:rPr>
              <w:t>b</w:t>
            </w:r>
          </w:p>
        </w:tc>
        <w:tc>
          <w:tcPr>
            <w:tcW w:w="5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777BF07" w14:textId="464F04A2" w:rsidR="006572D5" w:rsidRPr="00271FCC" w:rsidRDefault="006572D5" w:rsidP="006572D5">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Pr>
                <w:color w:val="000000" w:themeColor="text1"/>
                <w:sz w:val="18"/>
                <w:szCs w:val="18"/>
              </w:rPr>
              <w:t>1</w:t>
            </w:r>
            <w:r w:rsidRPr="00624FEF">
              <w:rPr>
                <w:color w:val="000000" w:themeColor="text1"/>
                <w:sz w:val="18"/>
                <w:szCs w:val="18"/>
              </w:rPr>
              <w:t xml:space="preserve"> </w:t>
            </w:r>
          </w:p>
        </w:tc>
        <w:tc>
          <w:tcPr>
            <w:tcW w:w="9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7E8232B" w14:textId="025C0537" w:rsidR="006572D5" w:rsidRPr="00271FCC" w:rsidRDefault="006572D5" w:rsidP="006572D5">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Pr>
                <w:color w:val="000000" w:themeColor="text1"/>
                <w:sz w:val="18"/>
                <w:szCs w:val="18"/>
              </w:rPr>
              <w:t>input</w:t>
            </w:r>
          </w:p>
        </w:tc>
        <w:tc>
          <w:tcPr>
            <w:tcW w:w="53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F9A083B" w14:textId="22189D68" w:rsidR="006572D5" w:rsidRPr="00271FCC" w:rsidRDefault="006572D5" w:rsidP="006572D5">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Pr>
                <w:sz w:val="18"/>
                <w:szCs w:val="18"/>
              </w:rPr>
              <w:t xml:space="preserve">write enable from the </w:t>
            </w:r>
            <w:r w:rsidR="002150E8">
              <w:rPr>
                <w:sz w:val="18"/>
                <w:szCs w:val="18"/>
              </w:rPr>
              <w:t>Rc</w:t>
            </w:r>
          </w:p>
        </w:tc>
      </w:tr>
      <w:tr w:rsidR="0089254B" w:rsidRPr="00271FCC" w14:paraId="6868F1A9" w14:textId="77777777" w:rsidTr="004877EE">
        <w:trPr>
          <w:trHeight w:val="163"/>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8C9731A" w14:textId="3039CAC7" w:rsidR="0089254B" w:rsidRPr="00271FCC" w:rsidRDefault="0089254B" w:rsidP="0089254B">
            <w:pPr>
              <w:pStyle w:val="af"/>
              <w:rPr>
                <w:color w:val="000000" w:themeColor="text1"/>
                <w:sz w:val="18"/>
                <w:szCs w:val="18"/>
              </w:rPr>
            </w:pPr>
            <w:r w:rsidRPr="0089254B">
              <w:rPr>
                <w:color w:val="000000" w:themeColor="text1"/>
                <w:sz w:val="18"/>
                <w:szCs w:val="18"/>
              </w:rPr>
              <w:t>q_</w:t>
            </w:r>
            <w:r>
              <w:rPr>
                <w:color w:val="000000" w:themeColor="text1"/>
                <w:sz w:val="18"/>
                <w:szCs w:val="18"/>
              </w:rPr>
              <w:t>b</w:t>
            </w:r>
          </w:p>
        </w:tc>
        <w:tc>
          <w:tcPr>
            <w:tcW w:w="5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3519785" w14:textId="22FA3097" w:rsidR="0089254B" w:rsidRPr="00271FCC" w:rsidRDefault="0089254B" w:rsidP="0089254B">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Pr>
                <w:color w:val="000000" w:themeColor="text1"/>
                <w:sz w:val="18"/>
                <w:szCs w:val="18"/>
              </w:rPr>
              <w:t>32</w:t>
            </w:r>
          </w:p>
        </w:tc>
        <w:tc>
          <w:tcPr>
            <w:tcW w:w="9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C2E9273" w14:textId="33F8A383" w:rsidR="0089254B" w:rsidRPr="00271FCC" w:rsidRDefault="0089254B" w:rsidP="0089254B">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Pr>
                <w:color w:val="000000" w:themeColor="text1"/>
                <w:sz w:val="18"/>
                <w:szCs w:val="18"/>
              </w:rPr>
              <w:t>output</w:t>
            </w:r>
          </w:p>
        </w:tc>
        <w:tc>
          <w:tcPr>
            <w:tcW w:w="53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1B5040C" w14:textId="536EDB80" w:rsidR="0089254B" w:rsidRPr="00271FCC" w:rsidRDefault="0089254B" w:rsidP="003F1FC0">
            <w:pPr>
              <w:pStyle w:val="af"/>
              <w:keepNext/>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Pr>
                <w:sz w:val="18"/>
                <w:szCs w:val="18"/>
              </w:rPr>
              <w:t xml:space="preserve">data(instruction) sampled from i mem array to the </w:t>
            </w:r>
            <w:r w:rsidR="002150E8">
              <w:rPr>
                <w:sz w:val="18"/>
                <w:szCs w:val="18"/>
              </w:rPr>
              <w:t>Rc</w:t>
            </w:r>
          </w:p>
        </w:tc>
      </w:tr>
    </w:tbl>
    <w:p w14:paraId="509257CC" w14:textId="3F0B6070" w:rsidR="003F1FC0" w:rsidRDefault="003F1FC0" w:rsidP="003F1FC0">
      <w:pPr>
        <w:pStyle w:val="ae"/>
      </w:pPr>
      <w:bookmarkStart w:id="50" w:name="_Toc91955534"/>
      <w:r>
        <w:t xml:space="preserve">Table </w:t>
      </w:r>
      <w:r w:rsidR="00D96F07">
        <w:fldChar w:fldCharType="begin"/>
      </w:r>
      <w:r w:rsidR="00D96F07">
        <w:instrText xml:space="preserve"> SEQ Table \* ARABIC </w:instrText>
      </w:r>
      <w:r w:rsidR="00D96F07">
        <w:fldChar w:fldCharType="separate"/>
      </w:r>
      <w:r w:rsidR="00785D79">
        <w:rPr>
          <w:noProof/>
        </w:rPr>
        <w:t>6</w:t>
      </w:r>
      <w:r w:rsidR="00D96F07">
        <w:rPr>
          <w:noProof/>
        </w:rPr>
        <w:fldChar w:fldCharType="end"/>
      </w:r>
      <w:r>
        <w:rPr>
          <w:noProof/>
        </w:rPr>
        <w:t xml:space="preserve"> - I mem interface</w:t>
      </w:r>
      <w:bookmarkEnd w:id="50"/>
    </w:p>
    <w:p w14:paraId="2668A20B" w14:textId="77777777" w:rsidR="003F1FC0" w:rsidRDefault="003F1FC0" w:rsidP="003F1FC0">
      <w:pPr>
        <w:keepNext/>
        <w:jc w:val="center"/>
      </w:pPr>
      <w:r w:rsidRPr="003F1FC0">
        <w:rPr>
          <w:noProof/>
        </w:rPr>
        <w:drawing>
          <wp:inline distT="0" distB="0" distL="0" distR="0" wp14:anchorId="15925DD3" wp14:editId="52735E76">
            <wp:extent cx="3180063" cy="2667000"/>
            <wp:effectExtent l="0" t="0" r="1905" b="0"/>
            <wp:docPr id="121" name="תמונה 45">
              <a:extLst xmlns:a="http://schemas.openxmlformats.org/drawingml/2006/main">
                <a:ext uri="{FF2B5EF4-FFF2-40B4-BE49-F238E27FC236}">
                  <a16:creationId xmlns:a16="http://schemas.microsoft.com/office/drawing/2014/main" id="{C9ED717A-A867-41D1-AFE1-E78C7599AA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תמונה 45">
                      <a:extLst>
                        <a:ext uri="{FF2B5EF4-FFF2-40B4-BE49-F238E27FC236}">
                          <a16:creationId xmlns:a16="http://schemas.microsoft.com/office/drawing/2014/main" id="{C9ED717A-A867-41D1-AFE1-E78C7599AACE}"/>
                        </a:ext>
                      </a:extLst>
                    </pic:cNvPr>
                    <pic:cNvPicPr>
                      <a:picLocks noChangeAspect="1"/>
                    </pic:cNvPicPr>
                  </pic:nvPicPr>
                  <pic:blipFill>
                    <a:blip r:embed="rId48"/>
                    <a:stretch>
                      <a:fillRect/>
                    </a:stretch>
                  </pic:blipFill>
                  <pic:spPr>
                    <a:xfrm>
                      <a:off x="0" y="0"/>
                      <a:ext cx="3189369" cy="2674804"/>
                    </a:xfrm>
                    <a:prstGeom prst="rect">
                      <a:avLst/>
                    </a:prstGeom>
                  </pic:spPr>
                </pic:pic>
              </a:graphicData>
            </a:graphic>
          </wp:inline>
        </w:drawing>
      </w:r>
    </w:p>
    <w:p w14:paraId="171D4C93" w14:textId="484737C0" w:rsidR="003F1FC0" w:rsidRDefault="003F1FC0" w:rsidP="003F1FC0">
      <w:pPr>
        <w:pStyle w:val="ae"/>
        <w:jc w:val="center"/>
        <w:rPr>
          <w:noProof/>
        </w:rPr>
      </w:pPr>
      <w:bookmarkStart w:id="51" w:name="_Toc91955518"/>
      <w:r>
        <w:t xml:space="preserve">Figure </w:t>
      </w:r>
      <w:fldSimple w:instr=" SEQ Figure \* ARABIC ">
        <w:r w:rsidR="00785D79">
          <w:rPr>
            <w:noProof/>
          </w:rPr>
          <w:t>17</w:t>
        </w:r>
      </w:fldSimple>
      <w:r>
        <w:rPr>
          <w:noProof/>
        </w:rPr>
        <w:t xml:space="preserve"> - behavioral memorry array code</w:t>
      </w:r>
      <w:bookmarkEnd w:id="51"/>
    </w:p>
    <w:p w14:paraId="0F1BCC38" w14:textId="77777777" w:rsidR="005006C2" w:rsidRDefault="003A22FF" w:rsidP="005006C2">
      <w:pPr>
        <w:keepNext/>
      </w:pPr>
      <w:r w:rsidRPr="003A22FF">
        <w:rPr>
          <w:noProof/>
        </w:rPr>
        <w:lastRenderedPageBreak/>
        <w:drawing>
          <wp:inline distT="0" distB="0" distL="0" distR="0" wp14:anchorId="067810FE" wp14:editId="6462BDE5">
            <wp:extent cx="5204052" cy="4686300"/>
            <wp:effectExtent l="0" t="0" r="0" b="0"/>
            <wp:docPr id="125" name="תמונה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43051" cy="4721419"/>
                    </a:xfrm>
                    <a:prstGeom prst="rect">
                      <a:avLst/>
                    </a:prstGeom>
                  </pic:spPr>
                </pic:pic>
              </a:graphicData>
            </a:graphic>
          </wp:inline>
        </w:drawing>
      </w:r>
    </w:p>
    <w:p w14:paraId="05BCA20A" w14:textId="77777777" w:rsidR="00E91C63" w:rsidRDefault="00E91C63" w:rsidP="005006C2">
      <w:pPr>
        <w:pStyle w:val="ae"/>
      </w:pPr>
      <w:bookmarkStart w:id="52" w:name="_Toc91955519"/>
    </w:p>
    <w:p w14:paraId="6165F48A" w14:textId="0166E570" w:rsidR="003A22FF" w:rsidRPr="003A22FF" w:rsidRDefault="005006C2" w:rsidP="005006C2">
      <w:pPr>
        <w:pStyle w:val="ae"/>
      </w:pPr>
      <w:r>
        <w:t xml:space="preserve">Figure </w:t>
      </w:r>
      <w:fldSimple w:instr=" SEQ Figure \* ARABIC ">
        <w:r w:rsidR="00785D79">
          <w:rPr>
            <w:noProof/>
          </w:rPr>
          <w:t>18</w:t>
        </w:r>
      </w:fldSimple>
      <w:r>
        <w:rPr>
          <w:noProof/>
        </w:rPr>
        <w:t xml:space="preserve"> - I mem logic design</w:t>
      </w:r>
      <w:bookmarkEnd w:id="52"/>
    </w:p>
    <w:p w14:paraId="01CC3196" w14:textId="7691CEA8" w:rsidR="00AE7977" w:rsidRDefault="00AE7977" w:rsidP="00AE7977">
      <w:pPr>
        <w:pStyle w:val="2"/>
      </w:pPr>
      <w:bookmarkStart w:id="53" w:name="_Toc91966907"/>
      <w:r>
        <w:t>I</w:t>
      </w:r>
      <w:r w:rsidR="0000204C">
        <w:t>_</w:t>
      </w:r>
      <w:r>
        <w:t xml:space="preserve">MEM </w:t>
      </w:r>
      <w:r w:rsidR="0000204C">
        <w:t>_W</w:t>
      </w:r>
      <w:r>
        <w:t>RAP</w:t>
      </w:r>
      <w:bookmarkEnd w:id="53"/>
    </w:p>
    <w:p w14:paraId="1BCF12BB" w14:textId="5E612DC0" w:rsidR="0014485B" w:rsidRDefault="00FA35F2" w:rsidP="0014485B">
      <w:r>
        <w:t>The I mem wrap is the m</w:t>
      </w:r>
      <w:r w:rsidR="002846B5">
        <w:t>odu</w:t>
      </w:r>
      <w:r>
        <w:t>le wrapping the I mem module and is integrated to the core</w:t>
      </w:r>
      <w:r w:rsidR="0042352B">
        <w:t xml:space="preserve"> in the GPC_4T design.</w:t>
      </w:r>
      <w:r w:rsidR="0000204C">
        <w:t xml:space="preserve"> </w:t>
      </w:r>
      <w:r w:rsidR="00C0412F">
        <w:t>Using this module, the core can "talk" with the real instruction memory</w:t>
      </w:r>
      <w:r w:rsidR="001D22F8">
        <w:t xml:space="preserve"> and this is the unit that connects with the core</w:t>
      </w:r>
      <w:r w:rsidR="00C0412F">
        <w:t xml:space="preserve">. </w:t>
      </w:r>
      <w:r w:rsidR="0000204C">
        <w:t>This module</w:t>
      </w:r>
      <w:r w:rsidR="005247FE">
        <w:t xml:space="preserve"> simply instantiate the I Mem module, </w:t>
      </w:r>
      <w:r w:rsidR="004A1DC3">
        <w:t>and also implement</w:t>
      </w:r>
      <w:r w:rsidR="007800A3">
        <w:t>s Fabric To Core logic for Ring controller interaction.</w:t>
      </w:r>
      <w:r w:rsidR="0014485B">
        <w:br/>
      </w:r>
      <w:r w:rsidR="00CE77BC">
        <w:t>I_MEM_WRAP Interface:</w:t>
      </w:r>
    </w:p>
    <w:tbl>
      <w:tblPr>
        <w:tblStyle w:val="4-3"/>
        <w:tblW w:w="9170" w:type="dxa"/>
        <w:tblInd w:w="-95" w:type="dxa"/>
        <w:tblLayout w:type="fixed"/>
        <w:tblLook w:val="04A0" w:firstRow="1" w:lastRow="0" w:firstColumn="1" w:lastColumn="0" w:noHBand="0" w:noVBand="1"/>
      </w:tblPr>
      <w:tblGrid>
        <w:gridCol w:w="2250"/>
        <w:gridCol w:w="540"/>
        <w:gridCol w:w="990"/>
        <w:gridCol w:w="5390"/>
      </w:tblGrid>
      <w:tr w:rsidR="00CE77BC" w14:paraId="04CD5B5B" w14:textId="77777777" w:rsidTr="00B33A03">
        <w:trPr>
          <w:cnfStyle w:val="100000000000" w:firstRow="1" w:lastRow="0" w:firstColumn="0" w:lastColumn="0" w:oddVBand="0" w:evenVBand="0" w:oddHBand="0"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2250" w:type="dxa"/>
            <w:hideMark/>
          </w:tcPr>
          <w:p w14:paraId="63DBCC3F" w14:textId="77777777" w:rsidR="00CE77BC" w:rsidRDefault="00CE77BC" w:rsidP="00B33A03">
            <w:pPr>
              <w:pStyle w:val="af"/>
              <w:rPr>
                <w:sz w:val="20"/>
                <w:szCs w:val="20"/>
              </w:rPr>
            </w:pPr>
            <w:r>
              <w:rPr>
                <w:sz w:val="20"/>
                <w:szCs w:val="20"/>
              </w:rPr>
              <w:t>Name</w:t>
            </w:r>
          </w:p>
        </w:tc>
        <w:tc>
          <w:tcPr>
            <w:tcW w:w="540" w:type="dxa"/>
            <w:hideMark/>
          </w:tcPr>
          <w:p w14:paraId="02376F46" w14:textId="77777777" w:rsidR="00CE77BC" w:rsidRDefault="00CE77BC" w:rsidP="00B33A03">
            <w:pPr>
              <w:pStyle w:val="af"/>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Size</w:t>
            </w:r>
          </w:p>
        </w:tc>
        <w:tc>
          <w:tcPr>
            <w:tcW w:w="990" w:type="dxa"/>
            <w:hideMark/>
          </w:tcPr>
          <w:p w14:paraId="23B47080" w14:textId="77777777" w:rsidR="00CE77BC" w:rsidRDefault="00CE77BC" w:rsidP="00B33A03">
            <w:pPr>
              <w:pStyle w:val="af"/>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Direction</w:t>
            </w:r>
          </w:p>
        </w:tc>
        <w:tc>
          <w:tcPr>
            <w:tcW w:w="5390" w:type="dxa"/>
            <w:hideMark/>
          </w:tcPr>
          <w:p w14:paraId="5C4CAE73" w14:textId="77777777" w:rsidR="00CE77BC" w:rsidRDefault="00CE77BC" w:rsidP="00B33A03">
            <w:pPr>
              <w:pStyle w:val="af"/>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Description</w:t>
            </w:r>
          </w:p>
        </w:tc>
      </w:tr>
      <w:tr w:rsidR="00B80462" w:rsidRPr="00C7229F" w14:paraId="266CB289" w14:textId="77777777" w:rsidTr="00B33A03">
        <w:trPr>
          <w:cnfStyle w:val="000000100000" w:firstRow="0" w:lastRow="0" w:firstColumn="0" w:lastColumn="0" w:oddVBand="0" w:evenVBand="0" w:oddHBand="1" w:evenHBand="0" w:firstRowFirstColumn="0" w:firstRowLastColumn="0" w:lastRowFirstColumn="0" w:lastRowLastColumn="0"/>
          <w:trHeight w:val="163"/>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609933A" w14:textId="77777777" w:rsidR="00B80462" w:rsidRPr="00A261F4" w:rsidRDefault="00B80462" w:rsidP="00B33A03">
            <w:pPr>
              <w:pStyle w:val="af"/>
              <w:rPr>
                <w:color w:val="000000" w:themeColor="text1"/>
                <w:sz w:val="18"/>
                <w:szCs w:val="18"/>
              </w:rPr>
            </w:pPr>
            <w:r w:rsidRPr="00A261F4">
              <w:rPr>
                <w:color w:val="000000" w:themeColor="text1"/>
                <w:sz w:val="18"/>
                <w:szCs w:val="18"/>
              </w:rPr>
              <w:t>QClk</w:t>
            </w:r>
          </w:p>
        </w:tc>
        <w:tc>
          <w:tcPr>
            <w:tcW w:w="5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861D656" w14:textId="77777777" w:rsidR="00B80462" w:rsidRPr="00A261F4" w:rsidRDefault="00B80462" w:rsidP="00B33A03">
            <w:pPr>
              <w:pStyle w:val="af"/>
              <w:cnfStyle w:val="000000100000" w:firstRow="0" w:lastRow="0" w:firstColumn="0" w:lastColumn="0" w:oddVBand="0" w:evenVBand="0" w:oddHBand="1" w:evenHBand="0" w:firstRowFirstColumn="0" w:firstRowLastColumn="0" w:lastRowFirstColumn="0" w:lastRowLastColumn="0"/>
              <w:rPr>
                <w:sz w:val="18"/>
                <w:szCs w:val="18"/>
              </w:rPr>
            </w:pPr>
            <w:r w:rsidRPr="00A261F4">
              <w:rPr>
                <w:sz w:val="18"/>
                <w:szCs w:val="18"/>
              </w:rPr>
              <w:t>1</w:t>
            </w:r>
          </w:p>
        </w:tc>
        <w:tc>
          <w:tcPr>
            <w:tcW w:w="9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C6878E9" w14:textId="77777777" w:rsidR="00B80462" w:rsidRPr="00A261F4" w:rsidRDefault="00B80462" w:rsidP="00B33A03">
            <w:pPr>
              <w:pStyle w:val="af"/>
              <w:cnfStyle w:val="000000100000" w:firstRow="0" w:lastRow="0" w:firstColumn="0" w:lastColumn="0" w:oddVBand="0" w:evenVBand="0" w:oddHBand="1" w:evenHBand="0" w:firstRowFirstColumn="0" w:firstRowLastColumn="0" w:lastRowFirstColumn="0" w:lastRowLastColumn="0"/>
              <w:rPr>
                <w:sz w:val="18"/>
                <w:szCs w:val="18"/>
              </w:rPr>
            </w:pPr>
            <w:r w:rsidRPr="00A261F4">
              <w:rPr>
                <w:sz w:val="18"/>
                <w:szCs w:val="18"/>
              </w:rPr>
              <w:t>input</w:t>
            </w:r>
          </w:p>
        </w:tc>
        <w:tc>
          <w:tcPr>
            <w:tcW w:w="53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EF34A0E" w14:textId="77777777" w:rsidR="00B80462" w:rsidRPr="00A261F4" w:rsidRDefault="00B80462" w:rsidP="00B33A03">
            <w:pPr>
              <w:pStyle w:val="af"/>
              <w:cnfStyle w:val="000000100000" w:firstRow="0" w:lastRow="0" w:firstColumn="0" w:lastColumn="0" w:oddVBand="0" w:evenVBand="0" w:oddHBand="1" w:evenHBand="0" w:firstRowFirstColumn="0" w:firstRowLastColumn="0" w:lastRowFirstColumn="0" w:lastRowLastColumn="0"/>
              <w:rPr>
                <w:sz w:val="18"/>
                <w:szCs w:val="18"/>
              </w:rPr>
            </w:pPr>
            <w:r w:rsidRPr="00A261F4">
              <w:rPr>
                <w:sz w:val="18"/>
                <w:szCs w:val="18"/>
              </w:rPr>
              <w:t>Clock signal</w:t>
            </w:r>
          </w:p>
        </w:tc>
      </w:tr>
      <w:tr w:rsidR="00B80462" w:rsidRPr="00C7229F" w14:paraId="73372A5B" w14:textId="77777777" w:rsidTr="00B33A03">
        <w:trPr>
          <w:trHeight w:val="163"/>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309F522" w14:textId="77777777" w:rsidR="00B80462" w:rsidRPr="00A261F4" w:rsidRDefault="00B80462" w:rsidP="00B33A03">
            <w:pPr>
              <w:pStyle w:val="af"/>
              <w:rPr>
                <w:color w:val="000000" w:themeColor="text1"/>
                <w:sz w:val="18"/>
                <w:szCs w:val="18"/>
              </w:rPr>
            </w:pPr>
            <w:r w:rsidRPr="00A261F4">
              <w:rPr>
                <w:color w:val="000000" w:themeColor="text1"/>
                <w:sz w:val="18"/>
                <w:szCs w:val="18"/>
              </w:rPr>
              <w:t>RstQnnnH</w:t>
            </w:r>
          </w:p>
        </w:tc>
        <w:tc>
          <w:tcPr>
            <w:tcW w:w="5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00DD825" w14:textId="77777777" w:rsidR="00B80462" w:rsidRPr="00A261F4" w:rsidRDefault="00B80462" w:rsidP="00B33A03">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A261F4">
              <w:rPr>
                <w:color w:val="000000" w:themeColor="text1"/>
                <w:sz w:val="18"/>
                <w:szCs w:val="18"/>
              </w:rPr>
              <w:t>1</w:t>
            </w:r>
          </w:p>
        </w:tc>
        <w:tc>
          <w:tcPr>
            <w:tcW w:w="9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E29BF29" w14:textId="77777777" w:rsidR="00B80462" w:rsidRPr="00A261F4" w:rsidRDefault="00B80462" w:rsidP="00B33A03">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A261F4">
              <w:rPr>
                <w:color w:val="000000" w:themeColor="text1"/>
                <w:sz w:val="18"/>
                <w:szCs w:val="18"/>
              </w:rPr>
              <w:t>Input</w:t>
            </w:r>
          </w:p>
        </w:tc>
        <w:tc>
          <w:tcPr>
            <w:tcW w:w="53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29758D1" w14:textId="77777777" w:rsidR="00B80462" w:rsidRPr="00A261F4" w:rsidRDefault="00B80462" w:rsidP="00B33A03">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A261F4">
              <w:rPr>
                <w:sz w:val="18"/>
                <w:szCs w:val="18"/>
              </w:rPr>
              <w:t>Reset signal</w:t>
            </w:r>
          </w:p>
        </w:tc>
      </w:tr>
      <w:tr w:rsidR="00CE77BC" w:rsidRPr="003E7CFF" w14:paraId="227D6EF8" w14:textId="77777777" w:rsidTr="00B33A03">
        <w:trPr>
          <w:cnfStyle w:val="000000100000" w:firstRow="0" w:lastRow="0" w:firstColumn="0" w:lastColumn="0" w:oddVBand="0" w:evenVBand="0" w:oddHBand="1"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9170" w:type="dxa"/>
            <w:gridSpan w:val="4"/>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53662E9" w14:textId="57A8A8D8" w:rsidR="00CE77BC" w:rsidRPr="003E7CFF" w:rsidRDefault="00B80462" w:rsidP="00B33A03">
            <w:pPr>
              <w:pStyle w:val="af"/>
              <w:rPr>
                <w:sz w:val="18"/>
                <w:szCs w:val="18"/>
              </w:rPr>
            </w:pPr>
            <w:r>
              <w:rPr>
                <w:sz w:val="18"/>
                <w:szCs w:val="18"/>
              </w:rPr>
              <w:t>Core interface</w:t>
            </w:r>
          </w:p>
        </w:tc>
      </w:tr>
      <w:tr w:rsidR="00B80462" w:rsidRPr="00C7229F" w14:paraId="6EA025AD" w14:textId="77777777" w:rsidTr="00B33A03">
        <w:trPr>
          <w:trHeight w:val="163"/>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7BA3E68" w14:textId="77777777" w:rsidR="00B80462" w:rsidRPr="006C29C7" w:rsidRDefault="00B80462" w:rsidP="00B33A03">
            <w:pPr>
              <w:pStyle w:val="af"/>
              <w:rPr>
                <w:color w:val="000000" w:themeColor="text1"/>
                <w:sz w:val="18"/>
                <w:szCs w:val="18"/>
              </w:rPr>
            </w:pPr>
            <w:r w:rsidRPr="00654CFF">
              <w:rPr>
                <w:color w:val="000000" w:themeColor="text1"/>
                <w:sz w:val="18"/>
                <w:szCs w:val="18"/>
              </w:rPr>
              <w:t>PcQ100H</w:t>
            </w:r>
          </w:p>
        </w:tc>
        <w:tc>
          <w:tcPr>
            <w:tcW w:w="5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EF8D45A" w14:textId="77777777" w:rsidR="00B80462" w:rsidRPr="00C7229F" w:rsidRDefault="00B80462" w:rsidP="00B33A03">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C7229F">
              <w:rPr>
                <w:color w:val="000000" w:themeColor="text1"/>
                <w:sz w:val="18"/>
                <w:szCs w:val="18"/>
              </w:rPr>
              <w:t>32</w:t>
            </w:r>
          </w:p>
        </w:tc>
        <w:tc>
          <w:tcPr>
            <w:tcW w:w="9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AF75FDB" w14:textId="77777777" w:rsidR="00B80462" w:rsidRPr="00C7229F" w:rsidRDefault="00B80462" w:rsidP="00B33A03">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C7229F">
              <w:rPr>
                <w:color w:val="000000" w:themeColor="text1"/>
                <w:sz w:val="18"/>
                <w:szCs w:val="18"/>
              </w:rPr>
              <w:t>Input</w:t>
            </w:r>
          </w:p>
        </w:tc>
        <w:tc>
          <w:tcPr>
            <w:tcW w:w="53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F252243" w14:textId="77777777" w:rsidR="00B80462" w:rsidRPr="00C7229F" w:rsidRDefault="00B80462" w:rsidP="00B33A03">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Pr>
                <w:sz w:val="18"/>
                <w:szCs w:val="18"/>
              </w:rPr>
              <w:t>PC from the core of the requested instruction</w:t>
            </w:r>
          </w:p>
        </w:tc>
      </w:tr>
      <w:tr w:rsidR="00B80462" w:rsidRPr="00C7229F" w14:paraId="6059A2E4" w14:textId="77777777" w:rsidTr="00B33A03">
        <w:trPr>
          <w:cnfStyle w:val="000000100000" w:firstRow="0" w:lastRow="0" w:firstColumn="0" w:lastColumn="0" w:oddVBand="0" w:evenVBand="0" w:oddHBand="1" w:evenHBand="0" w:firstRowFirstColumn="0" w:firstRowLastColumn="0" w:lastRowFirstColumn="0" w:lastRowLastColumn="0"/>
          <w:trHeight w:val="163"/>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938DBAC" w14:textId="77777777" w:rsidR="00B80462" w:rsidRPr="00271FCC" w:rsidRDefault="00B80462" w:rsidP="00B33A03">
            <w:pPr>
              <w:pStyle w:val="af"/>
              <w:rPr>
                <w:color w:val="000000" w:themeColor="text1"/>
                <w:sz w:val="18"/>
                <w:szCs w:val="18"/>
              </w:rPr>
            </w:pPr>
            <w:r w:rsidRPr="00271FCC">
              <w:rPr>
                <w:color w:val="000000" w:themeColor="text1"/>
                <w:sz w:val="18"/>
                <w:szCs w:val="18"/>
              </w:rPr>
              <w:t>RdEnableQ100H</w:t>
            </w:r>
          </w:p>
        </w:tc>
        <w:tc>
          <w:tcPr>
            <w:tcW w:w="5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54FFB19" w14:textId="77777777" w:rsidR="00B80462" w:rsidRPr="00271FCC" w:rsidRDefault="00B80462" w:rsidP="00B33A03">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271FCC">
              <w:rPr>
                <w:color w:val="000000" w:themeColor="text1"/>
                <w:sz w:val="18"/>
                <w:szCs w:val="18"/>
              </w:rPr>
              <w:t xml:space="preserve">1 </w:t>
            </w:r>
          </w:p>
        </w:tc>
        <w:tc>
          <w:tcPr>
            <w:tcW w:w="9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860CEF7" w14:textId="77777777" w:rsidR="00B80462" w:rsidRPr="00271FCC" w:rsidRDefault="00B80462" w:rsidP="00B33A03">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271FCC">
              <w:rPr>
                <w:color w:val="000000" w:themeColor="text1"/>
                <w:sz w:val="18"/>
                <w:szCs w:val="18"/>
              </w:rPr>
              <w:t>Input</w:t>
            </w:r>
          </w:p>
        </w:tc>
        <w:tc>
          <w:tcPr>
            <w:tcW w:w="53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4F0AE40" w14:textId="77777777" w:rsidR="00B80462" w:rsidRPr="00271FCC" w:rsidRDefault="00B80462" w:rsidP="00B33A03">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Pr>
                <w:sz w:val="18"/>
                <w:szCs w:val="18"/>
              </w:rPr>
              <w:t>RD enable bit for the I_MEM RD validation</w:t>
            </w:r>
          </w:p>
        </w:tc>
      </w:tr>
      <w:tr w:rsidR="00CE77BC" w:rsidRPr="00AE7F08" w14:paraId="48F8FD4B" w14:textId="77777777" w:rsidTr="00B33A03">
        <w:trPr>
          <w:trHeight w:val="163"/>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116F044" w14:textId="2CC3EF08" w:rsidR="00CE77BC" w:rsidRPr="00070921" w:rsidRDefault="00880AB5" w:rsidP="00B33A03">
            <w:pPr>
              <w:pStyle w:val="af"/>
              <w:rPr>
                <w:color w:val="000000" w:themeColor="text1"/>
                <w:sz w:val="18"/>
                <w:szCs w:val="18"/>
              </w:rPr>
            </w:pPr>
            <w:r w:rsidRPr="00880AB5">
              <w:rPr>
                <w:color w:val="000000" w:themeColor="text1"/>
                <w:sz w:val="18"/>
                <w:szCs w:val="18"/>
              </w:rPr>
              <w:t>InstFetchQ101H</w:t>
            </w:r>
          </w:p>
        </w:tc>
        <w:tc>
          <w:tcPr>
            <w:tcW w:w="5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80C482E" w14:textId="77777777" w:rsidR="00CE77BC" w:rsidRPr="003E7CFF" w:rsidRDefault="00CE77BC" w:rsidP="00B33A03">
            <w:pPr>
              <w:pStyle w:val="af"/>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32</w:t>
            </w:r>
          </w:p>
        </w:tc>
        <w:tc>
          <w:tcPr>
            <w:tcW w:w="9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A39E0A1" w14:textId="77777777" w:rsidR="00CE77BC" w:rsidRPr="003E7CFF" w:rsidRDefault="00CE77BC" w:rsidP="00B33A03">
            <w:pPr>
              <w:pStyle w:val="af"/>
              <w:cnfStyle w:val="000000000000" w:firstRow="0" w:lastRow="0" w:firstColumn="0" w:lastColumn="0" w:oddVBand="0" w:evenVBand="0" w:oddHBand="0" w:evenHBand="0" w:firstRowFirstColumn="0" w:firstRowLastColumn="0" w:lastRowFirstColumn="0" w:lastRowLastColumn="0"/>
              <w:rPr>
                <w:sz w:val="18"/>
                <w:szCs w:val="18"/>
              </w:rPr>
            </w:pPr>
            <w:r w:rsidRPr="003E7CFF">
              <w:rPr>
                <w:sz w:val="18"/>
                <w:szCs w:val="18"/>
              </w:rPr>
              <w:t>output</w:t>
            </w:r>
          </w:p>
        </w:tc>
        <w:tc>
          <w:tcPr>
            <w:tcW w:w="53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96B6B1D" w14:textId="0F4AE5A0" w:rsidR="00CE77BC" w:rsidRPr="00AE7F08" w:rsidRDefault="00926494" w:rsidP="00B33A03">
            <w:pPr>
              <w:pStyle w:val="af"/>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Requested instruction</w:t>
            </w:r>
          </w:p>
        </w:tc>
      </w:tr>
      <w:tr w:rsidR="00B80462" w:rsidRPr="00D232C9" w14:paraId="3861D324" w14:textId="77777777" w:rsidTr="00B33A03">
        <w:trPr>
          <w:cnfStyle w:val="000000100000" w:firstRow="0" w:lastRow="0" w:firstColumn="0" w:lastColumn="0" w:oddVBand="0" w:evenVBand="0" w:oddHBand="1" w:evenHBand="0" w:firstRowFirstColumn="0" w:firstRowLastColumn="0" w:lastRowFirstColumn="0" w:lastRowLastColumn="0"/>
          <w:trHeight w:val="163"/>
        </w:trPr>
        <w:tc>
          <w:tcPr>
            <w:cnfStyle w:val="001000000000" w:firstRow="0" w:lastRow="0" w:firstColumn="1" w:lastColumn="0" w:oddVBand="0" w:evenVBand="0" w:oddHBand="0" w:evenHBand="0" w:firstRowFirstColumn="0" w:firstRowLastColumn="0" w:lastRowFirstColumn="0" w:lastRowLastColumn="0"/>
            <w:tcW w:w="9170" w:type="dxa"/>
            <w:gridSpan w:val="4"/>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2A96A5B" w14:textId="3D04B9A3" w:rsidR="00B80462" w:rsidRPr="00D232C9" w:rsidRDefault="004F5602" w:rsidP="00B33A03">
            <w:pPr>
              <w:pStyle w:val="af"/>
              <w:rPr>
                <w:color w:val="000000" w:themeColor="text1"/>
                <w:sz w:val="18"/>
                <w:szCs w:val="18"/>
              </w:rPr>
            </w:pPr>
            <w:r>
              <w:rPr>
                <w:color w:val="000000" w:themeColor="text1"/>
                <w:sz w:val="18"/>
                <w:szCs w:val="18"/>
              </w:rPr>
              <w:t>Ring</w:t>
            </w:r>
            <w:r w:rsidR="00B80462">
              <w:rPr>
                <w:color w:val="000000" w:themeColor="text1"/>
                <w:sz w:val="18"/>
                <w:szCs w:val="18"/>
              </w:rPr>
              <w:t xml:space="preserve"> interface</w:t>
            </w:r>
          </w:p>
        </w:tc>
      </w:tr>
      <w:tr w:rsidR="00CE77BC" w:rsidRPr="003E7CFF" w14:paraId="38E57FF4" w14:textId="77777777" w:rsidTr="00B33A03">
        <w:trPr>
          <w:trHeight w:val="163"/>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31A0436" w14:textId="6E5F5F4E" w:rsidR="00CE77BC" w:rsidRPr="00070921" w:rsidRDefault="00880AB5" w:rsidP="00B33A03">
            <w:pPr>
              <w:pStyle w:val="af"/>
              <w:rPr>
                <w:color w:val="000000" w:themeColor="text1"/>
                <w:sz w:val="18"/>
                <w:szCs w:val="18"/>
              </w:rPr>
            </w:pPr>
            <w:r w:rsidRPr="00880AB5">
              <w:rPr>
                <w:color w:val="000000" w:themeColor="text1"/>
                <w:sz w:val="18"/>
                <w:szCs w:val="18"/>
              </w:rPr>
              <w:t>F2C_RspIMemValidQ504H</w:t>
            </w:r>
          </w:p>
        </w:tc>
        <w:tc>
          <w:tcPr>
            <w:tcW w:w="5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820368D" w14:textId="37E43A41" w:rsidR="00CE77BC" w:rsidRPr="003E7CFF" w:rsidRDefault="00926494" w:rsidP="00B33A03">
            <w:pPr>
              <w:pStyle w:val="af"/>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w:t>
            </w:r>
          </w:p>
        </w:tc>
        <w:tc>
          <w:tcPr>
            <w:tcW w:w="9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6D99C22" w14:textId="77777777" w:rsidR="00CE77BC" w:rsidRPr="003E7CFF" w:rsidRDefault="00CE77BC" w:rsidP="00B33A03">
            <w:pPr>
              <w:pStyle w:val="af"/>
              <w:cnfStyle w:val="000000000000" w:firstRow="0" w:lastRow="0" w:firstColumn="0" w:lastColumn="0" w:oddVBand="0" w:evenVBand="0" w:oddHBand="0" w:evenHBand="0" w:firstRowFirstColumn="0" w:firstRowLastColumn="0" w:lastRowFirstColumn="0" w:lastRowLastColumn="0"/>
              <w:rPr>
                <w:sz w:val="18"/>
                <w:szCs w:val="18"/>
              </w:rPr>
            </w:pPr>
            <w:r w:rsidRPr="003E7CFF">
              <w:rPr>
                <w:sz w:val="18"/>
                <w:szCs w:val="18"/>
              </w:rPr>
              <w:t>output</w:t>
            </w:r>
          </w:p>
        </w:tc>
        <w:tc>
          <w:tcPr>
            <w:tcW w:w="53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547A72E" w14:textId="48F33C88" w:rsidR="00CE77BC" w:rsidRPr="003E7CFF" w:rsidRDefault="00FA71BB" w:rsidP="00B33A03">
            <w:pPr>
              <w:pStyle w:val="af"/>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Validation bit indicating a valid Rsp</w:t>
            </w:r>
            <w:r w:rsidR="00451488">
              <w:rPr>
                <w:sz w:val="18"/>
                <w:szCs w:val="18"/>
              </w:rPr>
              <w:t xml:space="preserve"> to a Fabric Req</w:t>
            </w:r>
          </w:p>
        </w:tc>
      </w:tr>
      <w:tr w:rsidR="00CE77BC" w:rsidRPr="003E7CFF" w14:paraId="1D885D91" w14:textId="77777777" w:rsidTr="00B33A03">
        <w:trPr>
          <w:cnfStyle w:val="000000100000" w:firstRow="0" w:lastRow="0" w:firstColumn="0" w:lastColumn="0" w:oddVBand="0" w:evenVBand="0" w:oddHBand="1" w:evenHBand="0" w:firstRowFirstColumn="0" w:firstRowLastColumn="0" w:lastRowFirstColumn="0" w:lastRowLastColumn="0"/>
          <w:trHeight w:val="163"/>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76A913A" w14:textId="4D6ECC22" w:rsidR="00CE77BC" w:rsidRPr="00624FEF" w:rsidRDefault="00880AB5" w:rsidP="00B33A03">
            <w:pPr>
              <w:pStyle w:val="af"/>
              <w:rPr>
                <w:color w:val="000000" w:themeColor="text1"/>
                <w:sz w:val="18"/>
                <w:szCs w:val="18"/>
              </w:rPr>
            </w:pPr>
            <w:r w:rsidRPr="00880AB5">
              <w:rPr>
                <w:color w:val="000000" w:themeColor="text1"/>
                <w:sz w:val="18"/>
                <w:szCs w:val="18"/>
              </w:rPr>
              <w:t>F2C_I_MemRspDataQ504H</w:t>
            </w:r>
          </w:p>
        </w:tc>
        <w:tc>
          <w:tcPr>
            <w:tcW w:w="5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E5232E4" w14:textId="77777777" w:rsidR="00CE77BC" w:rsidRPr="00624FEF" w:rsidRDefault="00CE77BC" w:rsidP="00B33A03">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Pr>
                <w:color w:val="000000" w:themeColor="text1"/>
                <w:sz w:val="18"/>
                <w:szCs w:val="18"/>
              </w:rPr>
              <w:t>32</w:t>
            </w:r>
            <w:r w:rsidRPr="00624FEF">
              <w:rPr>
                <w:color w:val="000000" w:themeColor="text1"/>
                <w:sz w:val="18"/>
                <w:szCs w:val="18"/>
              </w:rPr>
              <w:t xml:space="preserve"> </w:t>
            </w:r>
          </w:p>
        </w:tc>
        <w:tc>
          <w:tcPr>
            <w:tcW w:w="9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2771FFC" w14:textId="77777777" w:rsidR="00CE77BC" w:rsidRPr="00624FEF" w:rsidRDefault="00CE77BC" w:rsidP="00B33A03">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624FEF">
              <w:rPr>
                <w:color w:val="000000" w:themeColor="text1"/>
                <w:sz w:val="18"/>
                <w:szCs w:val="18"/>
              </w:rPr>
              <w:t>output</w:t>
            </w:r>
          </w:p>
        </w:tc>
        <w:tc>
          <w:tcPr>
            <w:tcW w:w="53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F12C124" w14:textId="089D2B0C" w:rsidR="00CE77BC" w:rsidRPr="003E7CFF" w:rsidRDefault="00FA71BB" w:rsidP="00B33A03">
            <w:pPr>
              <w:pStyle w:val="af"/>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Rsp </w:t>
            </w:r>
            <w:r w:rsidR="00451488">
              <w:rPr>
                <w:sz w:val="18"/>
                <w:szCs w:val="18"/>
              </w:rPr>
              <w:t>to a Fabric Req</w:t>
            </w:r>
          </w:p>
        </w:tc>
      </w:tr>
      <w:tr w:rsidR="00CE77BC" w:rsidRPr="00C7229F" w14:paraId="0D3FEE9F" w14:textId="77777777" w:rsidTr="00B33A03">
        <w:trPr>
          <w:trHeight w:val="163"/>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15E5183" w14:textId="04975251" w:rsidR="00CE77BC" w:rsidRPr="00271FCC" w:rsidRDefault="003A7438" w:rsidP="00B33A03">
            <w:pPr>
              <w:pStyle w:val="af"/>
              <w:rPr>
                <w:color w:val="000000" w:themeColor="text1"/>
                <w:sz w:val="18"/>
                <w:szCs w:val="18"/>
              </w:rPr>
            </w:pPr>
            <w:r w:rsidRPr="00271FCC">
              <w:rPr>
                <w:color w:val="000000" w:themeColor="text1"/>
                <w:sz w:val="18"/>
                <w:szCs w:val="18"/>
              </w:rPr>
              <w:t>F2C_ReqValidQ503H</w:t>
            </w:r>
          </w:p>
        </w:tc>
        <w:tc>
          <w:tcPr>
            <w:tcW w:w="5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A69CF8E" w14:textId="77777777" w:rsidR="00CE77BC" w:rsidRPr="00271FCC" w:rsidRDefault="00CE77BC" w:rsidP="00B33A03">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271FCC">
              <w:rPr>
                <w:color w:val="000000" w:themeColor="text1"/>
                <w:sz w:val="18"/>
                <w:szCs w:val="18"/>
              </w:rPr>
              <w:t>1</w:t>
            </w:r>
          </w:p>
        </w:tc>
        <w:tc>
          <w:tcPr>
            <w:tcW w:w="9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84C4091" w14:textId="77777777" w:rsidR="00CE77BC" w:rsidRPr="00271FCC" w:rsidRDefault="00CE77BC" w:rsidP="00B33A03">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271FCC">
              <w:rPr>
                <w:color w:val="000000" w:themeColor="text1"/>
                <w:sz w:val="18"/>
                <w:szCs w:val="18"/>
              </w:rPr>
              <w:t>Input</w:t>
            </w:r>
          </w:p>
        </w:tc>
        <w:tc>
          <w:tcPr>
            <w:tcW w:w="53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055F90B" w14:textId="3822E0B7" w:rsidR="00CE77BC" w:rsidRPr="00271FCC" w:rsidRDefault="001D4B0B" w:rsidP="00B33A03">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Pr>
                <w:sz w:val="18"/>
                <w:szCs w:val="18"/>
              </w:rPr>
              <w:t>Validation for a Req from the Fabric</w:t>
            </w:r>
          </w:p>
        </w:tc>
      </w:tr>
      <w:tr w:rsidR="00CE77BC" w:rsidRPr="00990F96" w14:paraId="5FAB15E3" w14:textId="77777777" w:rsidTr="00B33A03">
        <w:trPr>
          <w:cnfStyle w:val="000000100000" w:firstRow="0" w:lastRow="0" w:firstColumn="0" w:lastColumn="0" w:oddVBand="0" w:evenVBand="0" w:oddHBand="1" w:evenHBand="0" w:firstRowFirstColumn="0" w:firstRowLastColumn="0" w:lastRowFirstColumn="0" w:lastRowLastColumn="0"/>
          <w:trHeight w:val="163"/>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8B1F225" w14:textId="4B9E51A2" w:rsidR="00CE77BC" w:rsidRPr="00271FCC" w:rsidRDefault="003A7438" w:rsidP="00B33A03">
            <w:pPr>
              <w:pStyle w:val="af"/>
              <w:rPr>
                <w:color w:val="000000" w:themeColor="text1"/>
                <w:sz w:val="18"/>
                <w:szCs w:val="18"/>
              </w:rPr>
            </w:pPr>
            <w:r w:rsidRPr="00271FCC">
              <w:rPr>
                <w:color w:val="000000" w:themeColor="text1"/>
                <w:sz w:val="18"/>
                <w:szCs w:val="18"/>
              </w:rPr>
              <w:t>F2C_ReqOpcodeQ503H</w:t>
            </w:r>
          </w:p>
        </w:tc>
        <w:tc>
          <w:tcPr>
            <w:tcW w:w="5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DA371FA" w14:textId="77777777" w:rsidR="00CE77BC" w:rsidRPr="00271FCC" w:rsidRDefault="00CE77BC" w:rsidP="00B33A03">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271FCC">
              <w:rPr>
                <w:color w:val="000000" w:themeColor="text1"/>
                <w:sz w:val="18"/>
                <w:szCs w:val="18"/>
              </w:rPr>
              <w:t>1</w:t>
            </w:r>
          </w:p>
        </w:tc>
        <w:tc>
          <w:tcPr>
            <w:tcW w:w="9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25832F3" w14:textId="77777777" w:rsidR="00CE77BC" w:rsidRPr="00271FCC" w:rsidRDefault="00CE77BC" w:rsidP="00B33A03">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271FCC">
              <w:rPr>
                <w:color w:val="000000" w:themeColor="text1"/>
                <w:sz w:val="18"/>
                <w:szCs w:val="18"/>
              </w:rPr>
              <w:t>Input</w:t>
            </w:r>
          </w:p>
        </w:tc>
        <w:tc>
          <w:tcPr>
            <w:tcW w:w="53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CA777C9" w14:textId="33DFAAD6" w:rsidR="00CE77BC" w:rsidRPr="00271FCC" w:rsidRDefault="001D4B0B" w:rsidP="00B33A03">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Pr>
                <w:color w:val="000000" w:themeColor="text1"/>
                <w:sz w:val="18"/>
                <w:szCs w:val="18"/>
              </w:rPr>
              <w:t xml:space="preserve">Opcode of </w:t>
            </w:r>
            <w:r>
              <w:rPr>
                <w:sz w:val="18"/>
                <w:szCs w:val="18"/>
              </w:rPr>
              <w:t>a Req from the Fabric</w:t>
            </w:r>
          </w:p>
        </w:tc>
      </w:tr>
      <w:tr w:rsidR="00CE77BC" w:rsidRPr="00990F96" w14:paraId="24AFFD1A" w14:textId="77777777" w:rsidTr="00B33A03">
        <w:trPr>
          <w:trHeight w:val="163"/>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1738453" w14:textId="3627707C" w:rsidR="00CE77BC" w:rsidRPr="00271FCC" w:rsidRDefault="00654CFF" w:rsidP="00B33A03">
            <w:pPr>
              <w:pStyle w:val="af"/>
              <w:rPr>
                <w:color w:val="000000" w:themeColor="text1"/>
                <w:sz w:val="18"/>
                <w:szCs w:val="18"/>
              </w:rPr>
            </w:pPr>
            <w:r w:rsidRPr="00271FCC">
              <w:rPr>
                <w:color w:val="000000" w:themeColor="text1"/>
                <w:sz w:val="18"/>
                <w:szCs w:val="18"/>
              </w:rPr>
              <w:t>F2C_ReqAddressQ503H</w:t>
            </w:r>
          </w:p>
        </w:tc>
        <w:tc>
          <w:tcPr>
            <w:tcW w:w="5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7A83C59" w14:textId="2CD5023E" w:rsidR="00CE77BC" w:rsidRPr="00271FCC" w:rsidRDefault="00271FCC" w:rsidP="00B33A03">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271FCC">
              <w:rPr>
                <w:color w:val="000000" w:themeColor="text1"/>
                <w:sz w:val="18"/>
                <w:szCs w:val="18"/>
              </w:rPr>
              <w:t>32</w:t>
            </w:r>
          </w:p>
        </w:tc>
        <w:tc>
          <w:tcPr>
            <w:tcW w:w="9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C1FCDCA" w14:textId="77777777" w:rsidR="00CE77BC" w:rsidRPr="00271FCC" w:rsidRDefault="00CE77BC" w:rsidP="00B33A03">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271FCC">
              <w:rPr>
                <w:color w:val="000000" w:themeColor="text1"/>
                <w:sz w:val="18"/>
                <w:szCs w:val="18"/>
              </w:rPr>
              <w:t>Input</w:t>
            </w:r>
          </w:p>
        </w:tc>
        <w:tc>
          <w:tcPr>
            <w:tcW w:w="53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B26A5B5" w14:textId="55E5AA3E" w:rsidR="00CE77BC" w:rsidRPr="00271FCC" w:rsidRDefault="001D4B0B" w:rsidP="00B33A03">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Pr>
                <w:color w:val="000000" w:themeColor="text1"/>
                <w:sz w:val="18"/>
                <w:szCs w:val="18"/>
              </w:rPr>
              <w:t xml:space="preserve">Address of </w:t>
            </w:r>
            <w:r>
              <w:rPr>
                <w:sz w:val="18"/>
                <w:szCs w:val="18"/>
              </w:rPr>
              <w:t>a Req from the Fabric</w:t>
            </w:r>
          </w:p>
        </w:tc>
      </w:tr>
      <w:tr w:rsidR="00CE77BC" w:rsidRPr="00990F96" w14:paraId="6A7A519D" w14:textId="77777777" w:rsidTr="00B33A03">
        <w:trPr>
          <w:cnfStyle w:val="000000100000" w:firstRow="0" w:lastRow="0" w:firstColumn="0" w:lastColumn="0" w:oddVBand="0" w:evenVBand="0" w:oddHBand="1" w:evenHBand="0" w:firstRowFirstColumn="0" w:firstRowLastColumn="0" w:lastRowFirstColumn="0" w:lastRowLastColumn="0"/>
          <w:trHeight w:val="163"/>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E8D9AF3" w14:textId="776723BA" w:rsidR="00CE77BC" w:rsidRPr="00271FCC" w:rsidRDefault="00654CFF" w:rsidP="00B33A03">
            <w:pPr>
              <w:pStyle w:val="af"/>
              <w:rPr>
                <w:color w:val="000000" w:themeColor="text1"/>
                <w:sz w:val="18"/>
                <w:szCs w:val="18"/>
              </w:rPr>
            </w:pPr>
            <w:r w:rsidRPr="00271FCC">
              <w:rPr>
                <w:color w:val="000000" w:themeColor="text1"/>
                <w:sz w:val="18"/>
                <w:szCs w:val="18"/>
              </w:rPr>
              <w:t>F2C_ReqDataQ503H</w:t>
            </w:r>
          </w:p>
        </w:tc>
        <w:tc>
          <w:tcPr>
            <w:tcW w:w="5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97E2136" w14:textId="6B2F9F8F" w:rsidR="00CE77BC" w:rsidRPr="00271FCC" w:rsidRDefault="00271FCC" w:rsidP="00B33A03">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271FCC">
              <w:rPr>
                <w:color w:val="000000" w:themeColor="text1"/>
                <w:sz w:val="18"/>
                <w:szCs w:val="18"/>
              </w:rPr>
              <w:t>32</w:t>
            </w:r>
          </w:p>
        </w:tc>
        <w:tc>
          <w:tcPr>
            <w:tcW w:w="9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6CCF2A7" w14:textId="77777777" w:rsidR="00CE77BC" w:rsidRPr="00271FCC" w:rsidRDefault="00CE77BC" w:rsidP="00B33A03">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271FCC">
              <w:rPr>
                <w:color w:val="000000" w:themeColor="text1"/>
                <w:sz w:val="18"/>
                <w:szCs w:val="18"/>
              </w:rPr>
              <w:t>Input</w:t>
            </w:r>
          </w:p>
        </w:tc>
        <w:tc>
          <w:tcPr>
            <w:tcW w:w="53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F85C8F0" w14:textId="0740A60F" w:rsidR="00CE77BC" w:rsidRPr="00271FCC" w:rsidRDefault="00880AB5" w:rsidP="00D36C12">
            <w:pPr>
              <w:pStyle w:val="af"/>
              <w:keepNext/>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Pr>
                <w:color w:val="000000" w:themeColor="text1"/>
                <w:sz w:val="18"/>
                <w:szCs w:val="18"/>
              </w:rPr>
              <w:t xml:space="preserve">Data of </w:t>
            </w:r>
            <w:r>
              <w:rPr>
                <w:sz w:val="18"/>
                <w:szCs w:val="18"/>
              </w:rPr>
              <w:t>a Req from the Fabric</w:t>
            </w:r>
          </w:p>
        </w:tc>
      </w:tr>
    </w:tbl>
    <w:p w14:paraId="58B8B16F" w14:textId="48A31C9A" w:rsidR="00D36C12" w:rsidRDefault="00D36C12">
      <w:pPr>
        <w:pStyle w:val="ae"/>
      </w:pPr>
      <w:bookmarkStart w:id="54" w:name="_Toc91955535"/>
      <w:r>
        <w:t xml:space="preserve">Table </w:t>
      </w:r>
      <w:r w:rsidR="00D96F07">
        <w:fldChar w:fldCharType="begin"/>
      </w:r>
      <w:r w:rsidR="00D96F07">
        <w:instrText xml:space="preserve"> SEQ Table \* ARABIC </w:instrText>
      </w:r>
      <w:r w:rsidR="00D96F07">
        <w:fldChar w:fldCharType="separate"/>
      </w:r>
      <w:r w:rsidR="00785D79">
        <w:rPr>
          <w:noProof/>
        </w:rPr>
        <w:t>7</w:t>
      </w:r>
      <w:r w:rsidR="00D96F07">
        <w:rPr>
          <w:noProof/>
        </w:rPr>
        <w:fldChar w:fldCharType="end"/>
      </w:r>
      <w:r>
        <w:rPr>
          <w:noProof/>
        </w:rPr>
        <w:t xml:space="preserve"> - I Mem Wrap interface</w:t>
      </w:r>
      <w:bookmarkEnd w:id="54"/>
    </w:p>
    <w:p w14:paraId="32EFD778" w14:textId="648897A9" w:rsidR="00CE77BC" w:rsidRDefault="00B519E0" w:rsidP="00F34580">
      <w:pPr>
        <w:pStyle w:val="ae"/>
      </w:pPr>
      <w:r w:rsidRPr="00F34580">
        <w:rPr>
          <w:noProof/>
        </w:rPr>
        <w:lastRenderedPageBreak/>
        <w:drawing>
          <wp:anchor distT="0" distB="0" distL="114300" distR="114300" simplePos="0" relativeHeight="251707392" behindDoc="0" locked="0" layoutInCell="1" allowOverlap="1" wp14:anchorId="52A13237" wp14:editId="0BB181AB">
            <wp:simplePos x="0" y="0"/>
            <wp:positionH relativeFrom="column">
              <wp:posOffset>-711200</wp:posOffset>
            </wp:positionH>
            <wp:positionV relativeFrom="paragraph">
              <wp:posOffset>208280</wp:posOffset>
            </wp:positionV>
            <wp:extent cx="6934835" cy="2495550"/>
            <wp:effectExtent l="0" t="0" r="0" b="0"/>
            <wp:wrapThrough wrapText="bothSides">
              <wp:wrapPolygon edited="0">
                <wp:start x="0" y="0"/>
                <wp:lineTo x="0" y="21435"/>
                <wp:lineTo x="21539" y="21435"/>
                <wp:lineTo x="21539" y="0"/>
                <wp:lineTo x="0" y="0"/>
              </wp:wrapPolygon>
            </wp:wrapThrough>
            <wp:docPr id="123" name="Picture 48" descr="Graphical user interface, diagram&#10;&#10;Description automatically generated">
              <a:extLst xmlns:a="http://schemas.openxmlformats.org/drawingml/2006/main">
                <a:ext uri="{FF2B5EF4-FFF2-40B4-BE49-F238E27FC236}">
                  <a16:creationId xmlns:a16="http://schemas.microsoft.com/office/drawing/2014/main" id="{C20AA83B-EF47-4E10-942D-047FB7B735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8" descr="Graphical user interface, diagram&#10;&#10;Description automatically generated">
                      <a:extLst>
                        <a:ext uri="{FF2B5EF4-FFF2-40B4-BE49-F238E27FC236}">
                          <a16:creationId xmlns:a16="http://schemas.microsoft.com/office/drawing/2014/main" id="{C20AA83B-EF47-4E10-942D-047FB7B73549}"/>
                        </a:ext>
                      </a:extLst>
                    </pic:cNvPr>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6934835" cy="2495550"/>
                    </a:xfrm>
                    <a:prstGeom prst="rect">
                      <a:avLst/>
                    </a:prstGeom>
                  </pic:spPr>
                </pic:pic>
              </a:graphicData>
            </a:graphic>
            <wp14:sizeRelH relativeFrom="margin">
              <wp14:pctWidth>0</wp14:pctWidth>
            </wp14:sizeRelH>
            <wp14:sizeRelV relativeFrom="margin">
              <wp14:pctHeight>0</wp14:pctHeight>
            </wp14:sizeRelV>
          </wp:anchor>
        </w:drawing>
      </w:r>
    </w:p>
    <w:p w14:paraId="39D71853" w14:textId="6644BF08" w:rsidR="00F34580" w:rsidRDefault="00F34580" w:rsidP="00F34580">
      <w:pPr>
        <w:pStyle w:val="ae"/>
      </w:pPr>
      <w:bookmarkStart w:id="55" w:name="_Toc91955520"/>
      <w:r>
        <w:t xml:space="preserve">Figure </w:t>
      </w:r>
      <w:fldSimple w:instr=" SEQ Figure \* ARABIC ">
        <w:r w:rsidR="00785D79">
          <w:rPr>
            <w:noProof/>
          </w:rPr>
          <w:t>19</w:t>
        </w:r>
      </w:fldSimple>
      <w:r>
        <w:rPr>
          <w:noProof/>
        </w:rPr>
        <w:t xml:space="preserve"> - I MEM WRAP design</w:t>
      </w:r>
      <w:bookmarkEnd w:id="55"/>
    </w:p>
    <w:p w14:paraId="6B0D1B98" w14:textId="618C37CC" w:rsidR="006C6F25" w:rsidRPr="006C6F25" w:rsidRDefault="006C6F25" w:rsidP="00646035">
      <w:pPr>
        <w:rPr>
          <w:u w:val="single"/>
        </w:rPr>
      </w:pPr>
      <w:r w:rsidRPr="006C6F25">
        <w:rPr>
          <w:u w:val="single"/>
        </w:rPr>
        <w:t>Fabric to Core request flow:</w:t>
      </w:r>
    </w:p>
    <w:p w14:paraId="7D3DEE9C" w14:textId="40AE44BA" w:rsidR="004805E2" w:rsidRDefault="000D1575" w:rsidP="006C6F25">
      <w:r>
        <w:t>Fabric</w:t>
      </w:r>
      <w:r w:rsidR="00CB1213">
        <w:t xml:space="preserve"> Req: </w:t>
      </w:r>
      <w:r w:rsidR="00E7469A">
        <w:t xml:space="preserve">any communication </w:t>
      </w:r>
      <w:r w:rsidR="00183531">
        <w:t xml:space="preserve">between the I_MEM and the Fabric is done through using </w:t>
      </w:r>
      <w:r w:rsidR="00BB40EC">
        <w:t xml:space="preserve">the </w:t>
      </w:r>
      <w:r w:rsidR="00CA7716">
        <w:t>I_MEM Fabric Interface logic.</w:t>
      </w:r>
      <w:r w:rsidR="00C42EE0">
        <w:t xml:space="preserve"> </w:t>
      </w:r>
      <w:r w:rsidR="00F721B3">
        <w:t>The logic checks if the Req is I_MEM Req by comparing</w:t>
      </w:r>
      <w:r w:rsidR="009E14E9">
        <w:t xml:space="preserve"> F2C_ReqAddressQ503H[</w:t>
      </w:r>
      <w:r w:rsidR="009E14E9">
        <w:rPr>
          <w:rStyle w:val="pl-c1"/>
        </w:rPr>
        <w:t>MSB_REGION</w:t>
      </w:r>
      <w:r w:rsidR="009E14E9">
        <w:rPr>
          <w:rStyle w:val="pl-k"/>
        </w:rPr>
        <w:t>:</w:t>
      </w:r>
      <w:r w:rsidR="009E14E9">
        <w:rPr>
          <w:rStyle w:val="pl-c1"/>
        </w:rPr>
        <w:t>LSB_REGION</w:t>
      </w:r>
      <w:r w:rsidR="009E14E9">
        <w:t xml:space="preserve">] </w:t>
      </w:r>
      <w:r w:rsidR="002A1DA1">
        <w:t>to</w:t>
      </w:r>
      <w:r w:rsidR="009E14E9">
        <w:t xml:space="preserve"> </w:t>
      </w:r>
      <w:r w:rsidR="009E14E9">
        <w:rPr>
          <w:rStyle w:val="pl-c1"/>
        </w:rPr>
        <w:t>I_MEM_REGION</w:t>
      </w:r>
      <w:r w:rsidR="00BD3A06">
        <w:rPr>
          <w:rStyle w:val="pl-c1"/>
        </w:rPr>
        <w:t xml:space="preserve">, </w:t>
      </w:r>
      <w:r w:rsidR="002A1DA1">
        <w:rPr>
          <w:rStyle w:val="pl-c1"/>
        </w:rPr>
        <w:t xml:space="preserve">checking the opcode </w:t>
      </w:r>
      <w:r w:rsidR="002A1DA1">
        <w:t xml:space="preserve">F2C_ReqOpcodeQ503H (RD or WR) </w:t>
      </w:r>
      <w:r w:rsidR="00BD3A06">
        <w:t xml:space="preserve">and checking for the validation bit of the Req </w:t>
      </w:r>
      <w:r w:rsidR="00BD3A06" w:rsidRPr="003B4A45">
        <w:t xml:space="preserve">F2C_ReqValidQ503H. once </w:t>
      </w:r>
      <w:r w:rsidR="00781891" w:rsidRPr="003B4A45">
        <w:t xml:space="preserve">the Req </w:t>
      </w:r>
      <w:r w:rsidR="00DB57B6" w:rsidRPr="003B4A45">
        <w:t xml:space="preserve">is valid and the </w:t>
      </w:r>
      <w:r w:rsidR="00781891" w:rsidRPr="003B4A45">
        <w:t>type is chosen</w:t>
      </w:r>
      <w:r w:rsidR="00F63814" w:rsidRPr="003B4A45">
        <w:t xml:space="preserve">, I_MEM receive </w:t>
      </w:r>
      <w:r w:rsidR="00F63814">
        <w:t>F2C_ReqAddressQ503H[</w:t>
      </w:r>
      <w:r w:rsidR="00F63814" w:rsidRPr="003B4A45">
        <w:t>MSB_I_MEM:0</w:t>
      </w:r>
      <w:r w:rsidR="00F63814">
        <w:t>]</w:t>
      </w:r>
      <w:r w:rsidR="003E11AC">
        <w:t>, F2C_RdEnQ503H, F2C_WrEnQ503H</w:t>
      </w:r>
      <w:r w:rsidR="002016F5">
        <w:t xml:space="preserve"> (and F2C_ReqDataQ503H if WR). If the Req is WR, </w:t>
      </w:r>
      <w:r w:rsidR="000F224B">
        <w:t xml:space="preserve">the data is written to the relevant address, else the Req is RD and a Rsp </w:t>
      </w:r>
      <w:r w:rsidR="00567DE8">
        <w:t xml:space="preserve">leaves I_MEM to the Fabric as a Rsp via F2C_I_MemRspDataQ504H and </w:t>
      </w:r>
      <w:r w:rsidR="003B4A45">
        <w:t>a valid bit for the Rsp F2C_RspIMemValidQ504H.</w:t>
      </w:r>
    </w:p>
    <w:p w14:paraId="788F6577" w14:textId="4FE6E9AB" w:rsidR="009650C1" w:rsidRPr="009650C1" w:rsidRDefault="009650C1" w:rsidP="006C6F25">
      <w:pPr>
        <w:rPr>
          <w:u w:val="single"/>
        </w:rPr>
      </w:pPr>
      <w:r w:rsidRPr="009650C1">
        <w:rPr>
          <w:u w:val="single"/>
        </w:rPr>
        <w:t>Core request flow:</w:t>
      </w:r>
    </w:p>
    <w:p w14:paraId="00C19DE5" w14:textId="373BAEF6" w:rsidR="00667477" w:rsidRDefault="000D1575" w:rsidP="00E91C63">
      <w:r>
        <w:t xml:space="preserve">Core Req: The </w:t>
      </w:r>
      <w:r w:rsidR="00616C9C">
        <w:t xml:space="preserve">request from the core is the typical instruction request. </w:t>
      </w:r>
      <w:r w:rsidR="00F32716">
        <w:t>PcQ100H[</w:t>
      </w:r>
      <w:r w:rsidR="00F32716">
        <w:rPr>
          <w:rStyle w:val="pl-c1"/>
        </w:rPr>
        <w:t>MSB_I_MEM</w:t>
      </w:r>
      <w:r w:rsidR="00F32716">
        <w:rPr>
          <w:rStyle w:val="pl-k"/>
        </w:rPr>
        <w:t>:</w:t>
      </w:r>
      <w:r w:rsidR="00F32716">
        <w:rPr>
          <w:rStyle w:val="pl-c1"/>
        </w:rPr>
        <w:t>0</w:t>
      </w:r>
      <w:r w:rsidR="00F32716">
        <w:t>] is sent to I_MEM</w:t>
      </w:r>
      <w:r w:rsidR="007A69BC">
        <w:t xml:space="preserve"> along with RdEnableQ100H</w:t>
      </w:r>
      <w:r w:rsidR="00147CA1">
        <w:t xml:space="preserve"> from the Fetch Stage</w:t>
      </w:r>
      <w:r w:rsidR="00A55441">
        <w:t xml:space="preserve">. The instruction of the thread leaves I_MEM </w:t>
      </w:r>
      <w:r w:rsidR="00147CA1">
        <w:t>as InstFetchQ101H to enter the core at the Decode Stage.</w:t>
      </w:r>
      <w:r w:rsidR="00616C9C">
        <w:t xml:space="preserve"> </w:t>
      </w:r>
    </w:p>
    <w:p w14:paraId="5F4E7585" w14:textId="49543871" w:rsidR="0000204C" w:rsidRDefault="0000204C" w:rsidP="008E575B">
      <w:pPr>
        <w:pStyle w:val="2"/>
      </w:pPr>
      <w:bookmarkStart w:id="56" w:name="_Toc91966908"/>
      <w:r>
        <w:t>D_MEM</w:t>
      </w:r>
      <w:bookmarkEnd w:id="56"/>
    </w:p>
    <w:p w14:paraId="6C53329C" w14:textId="5F20375E" w:rsidR="00667477" w:rsidRDefault="008E575B" w:rsidP="0000204C">
      <w:r>
        <w:t>D</w:t>
      </w:r>
      <w:r w:rsidR="0000204C">
        <w:t xml:space="preserve">_MEM is the memory module that contains the </w:t>
      </w:r>
      <w:r>
        <w:t>data</w:t>
      </w:r>
      <w:r w:rsidR="0000204C">
        <w:t xml:space="preserve"> of the program. The module </w:t>
      </w:r>
      <w:r w:rsidR="00C72594">
        <w:t xml:space="preserve">is S-RAM based and </w:t>
      </w:r>
      <w:r w:rsidR="0000204C">
        <w:t xml:space="preserve">can contain up to 4KB of </w:t>
      </w:r>
      <w:r>
        <w:t>data</w:t>
      </w:r>
      <w:r w:rsidR="00644072">
        <w:t xml:space="preserve"> </w:t>
      </w:r>
      <w:r w:rsidR="00B97D3E">
        <w:t xml:space="preserve">by default and </w:t>
      </w:r>
      <w:r w:rsidR="00644072">
        <w:t>defined in the addresses 0x</w:t>
      </w:r>
      <w:r w:rsidR="009C0510">
        <w:t>00400000 – 0x00400</w:t>
      </w:r>
      <w:r w:rsidR="002E3AF6">
        <w:t>FFF</w:t>
      </w:r>
      <w:r w:rsidR="009164FC">
        <w:t xml:space="preserve"> and its very similar to the I MEM</w:t>
      </w:r>
      <w:r w:rsidR="0000204C">
        <w:t>.</w:t>
      </w:r>
      <w:r w:rsidR="0000204C">
        <w:br/>
        <w:t xml:space="preserve">The </w:t>
      </w:r>
      <w:r w:rsidR="009164FC">
        <w:t>D</w:t>
      </w:r>
      <w:r w:rsidR="0000204C">
        <w:t xml:space="preserve"> Mem is dual port – it contains separate inputs and outputs for both GPC_4t Core and the Ring Controller. In our design the core can read and </w:t>
      </w:r>
      <w:r w:rsidR="00C15D89">
        <w:t xml:space="preserve">write data to the D Mem and </w:t>
      </w:r>
      <w:r w:rsidR="0000204C">
        <w:t>the R</w:t>
      </w:r>
      <w:r w:rsidR="00C15D89">
        <w:t>C can do the same</w:t>
      </w:r>
      <w:r w:rsidR="0000204C">
        <w:t>.</w:t>
      </w:r>
      <w:r w:rsidR="00C15D89">
        <w:t xml:space="preserve"> Like on the I MEM, </w:t>
      </w:r>
      <w:r w:rsidR="00260217">
        <w:t>it's</w:t>
      </w:r>
      <w:r w:rsidR="0000204C">
        <w:t xml:space="preserve"> important to mention that in this design, we implemented the memory itself as a behavioral memory, which simulates the behavior of a physical memory. We used an array on the Verilog code and in the future synthesis plans, it will be replaced with FPGA supported design.</w:t>
      </w:r>
      <w:r w:rsidR="0000204C">
        <w:br/>
        <w:t>2 flops, one for each interface are sampling the memory instruction data at the input address for each interface (core with PC as address). The output of the Core interface flop is the instruction fetched. All the  behavioral memory array also sampled in a flop.</w:t>
      </w:r>
    </w:p>
    <w:p w14:paraId="10D86ABA" w14:textId="16BA552C" w:rsidR="001E2203" w:rsidRDefault="00E87F02" w:rsidP="001E2203">
      <w:r>
        <w:t>On our Validation plan, b</w:t>
      </w:r>
      <w:r w:rsidR="00F0004F">
        <w:t xml:space="preserve">efore each program initiates, </w:t>
      </w:r>
      <w:r w:rsidR="004D1AAB">
        <w:t xml:space="preserve">each thread </w:t>
      </w:r>
      <w:r w:rsidR="00E20BC9">
        <w:t>determines</w:t>
      </w:r>
      <w:r w:rsidR="004D1AAB">
        <w:t xml:space="preserve"> its Stack Base Offset (From CR </w:t>
      </w:r>
      <w:r w:rsidR="00B07BB8">
        <w:t>).</w:t>
      </w:r>
      <w:r w:rsidR="00702CB2">
        <w:t xml:space="preserve"> From this </w:t>
      </w:r>
      <w:r w:rsidR="00A66027">
        <w:t>offset each thread received 512B of data memory.</w:t>
      </w:r>
      <w:r w:rsidR="00B6376F">
        <w:t xml:space="preserve"> Using this stack base, the D Mem is divided into </w:t>
      </w:r>
      <w:r w:rsidR="00DB0CFB">
        <w:t>5 memory regions</w:t>
      </w:r>
      <w:r w:rsidR="00143850">
        <w:t xml:space="preserve"> </w:t>
      </w:r>
      <w:r w:rsidR="00B97D3E">
        <w:t>those default offsets</w:t>
      </w:r>
      <w:r w:rsidR="00DB0CFB">
        <w:t>:</w:t>
      </w:r>
    </w:p>
    <w:p w14:paraId="29A21671" w14:textId="67E98E16" w:rsidR="001E2203" w:rsidRDefault="001E2203" w:rsidP="001E2203">
      <w:pPr>
        <w:pStyle w:val="af5"/>
        <w:numPr>
          <w:ilvl w:val="0"/>
          <w:numId w:val="13"/>
        </w:numPr>
      </w:pPr>
      <w:r>
        <w:lastRenderedPageBreak/>
        <w:t>0</w:t>
      </w:r>
      <w:r w:rsidR="008E0236">
        <w:t xml:space="preserve">x00400200 </w:t>
      </w:r>
      <w:r w:rsidR="005461B9">
        <w:t xml:space="preserve">- 0x00400000 </w:t>
      </w:r>
      <w:r>
        <w:t>Thread0 Region</w:t>
      </w:r>
      <w:r w:rsidR="008E0236">
        <w:t>. 512B</w:t>
      </w:r>
    </w:p>
    <w:p w14:paraId="03DFB4D9" w14:textId="385603FB" w:rsidR="001E2203" w:rsidRDefault="008E0236" w:rsidP="001E2203">
      <w:pPr>
        <w:pStyle w:val="af5"/>
        <w:numPr>
          <w:ilvl w:val="0"/>
          <w:numId w:val="13"/>
        </w:numPr>
      </w:pPr>
      <w:r>
        <w:t>0x00400400</w:t>
      </w:r>
      <w:r w:rsidR="005461B9">
        <w:t xml:space="preserve"> - 0x00400200</w:t>
      </w:r>
      <w:r>
        <w:t xml:space="preserve"> Thread1 Region. 512B</w:t>
      </w:r>
    </w:p>
    <w:p w14:paraId="4A43127A" w14:textId="7DDA46DB" w:rsidR="001E2203" w:rsidRDefault="008E0236" w:rsidP="001E2203">
      <w:pPr>
        <w:pStyle w:val="af5"/>
        <w:numPr>
          <w:ilvl w:val="0"/>
          <w:numId w:val="13"/>
        </w:numPr>
      </w:pPr>
      <w:r>
        <w:t xml:space="preserve">0x00400600 </w:t>
      </w:r>
      <w:r w:rsidR="005461B9">
        <w:t xml:space="preserve">- 0x00400400 </w:t>
      </w:r>
      <w:r>
        <w:t>Thread2 Region. 512B</w:t>
      </w:r>
    </w:p>
    <w:p w14:paraId="3AFEAF79" w14:textId="276C0303" w:rsidR="001E2203" w:rsidRDefault="008E0236" w:rsidP="001E2203">
      <w:pPr>
        <w:pStyle w:val="af5"/>
        <w:numPr>
          <w:ilvl w:val="0"/>
          <w:numId w:val="13"/>
        </w:numPr>
      </w:pPr>
      <w:r>
        <w:t>0x00400800</w:t>
      </w:r>
      <w:r w:rsidR="005461B9">
        <w:t xml:space="preserve"> - 0x00400600</w:t>
      </w:r>
      <w:r>
        <w:t xml:space="preserve"> Thread</w:t>
      </w:r>
      <w:r w:rsidR="006A5CFB">
        <w:t>3</w:t>
      </w:r>
      <w:r>
        <w:t xml:space="preserve"> Region. 512B</w:t>
      </w:r>
    </w:p>
    <w:p w14:paraId="25BFC6BC" w14:textId="0CBA32DD" w:rsidR="001E2203" w:rsidRDefault="008E0236" w:rsidP="001E2203">
      <w:pPr>
        <w:pStyle w:val="af5"/>
        <w:numPr>
          <w:ilvl w:val="0"/>
          <w:numId w:val="13"/>
        </w:numPr>
      </w:pPr>
      <w:r>
        <w:t>0x00400</w:t>
      </w:r>
      <w:r w:rsidR="004E3088">
        <w:t>FFF</w:t>
      </w:r>
      <w:r w:rsidR="005461B9">
        <w:t xml:space="preserve"> - 0x00400800</w:t>
      </w:r>
      <w:r>
        <w:t xml:space="preserve"> </w:t>
      </w:r>
      <w:r w:rsidR="006A5CFB">
        <w:t xml:space="preserve">Shared Mem </w:t>
      </w:r>
      <w:r>
        <w:t xml:space="preserve">Region. </w:t>
      </w:r>
      <w:r w:rsidR="006A5CFB">
        <w:t>2KB</w:t>
      </w:r>
    </w:p>
    <w:p w14:paraId="5E3DF072" w14:textId="11800394" w:rsidR="00B50842" w:rsidRDefault="00DD5C70" w:rsidP="00B50842">
      <w:r>
        <w:t xml:space="preserve">Each thread starts filling </w:t>
      </w:r>
      <w:r w:rsidR="00EA0695">
        <w:t>his stack from its offset to bottom. All thread can use the Shared Mem region in order to  communicate each other.</w:t>
      </w:r>
      <w:r w:rsidR="00E87F02">
        <w:t xml:space="preserve"> Those values are defaults and can be changed.</w:t>
      </w:r>
    </w:p>
    <w:tbl>
      <w:tblPr>
        <w:tblStyle w:val="4-3"/>
        <w:tblW w:w="9170" w:type="dxa"/>
        <w:tblInd w:w="-95" w:type="dxa"/>
        <w:tblLayout w:type="fixed"/>
        <w:tblLook w:val="04A0" w:firstRow="1" w:lastRow="0" w:firstColumn="1" w:lastColumn="0" w:noHBand="0" w:noVBand="1"/>
      </w:tblPr>
      <w:tblGrid>
        <w:gridCol w:w="2250"/>
        <w:gridCol w:w="540"/>
        <w:gridCol w:w="990"/>
        <w:gridCol w:w="5390"/>
      </w:tblGrid>
      <w:tr w:rsidR="0000204C" w14:paraId="60F07A52" w14:textId="77777777" w:rsidTr="004877EE">
        <w:trPr>
          <w:cnfStyle w:val="100000000000" w:firstRow="1" w:lastRow="0" w:firstColumn="0" w:lastColumn="0" w:oddVBand="0" w:evenVBand="0" w:oddHBand="0"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2250" w:type="dxa"/>
            <w:hideMark/>
          </w:tcPr>
          <w:p w14:paraId="4EC98C72" w14:textId="77777777" w:rsidR="0000204C" w:rsidRDefault="0000204C" w:rsidP="004877EE">
            <w:pPr>
              <w:pStyle w:val="af"/>
              <w:rPr>
                <w:sz w:val="20"/>
                <w:szCs w:val="20"/>
              </w:rPr>
            </w:pPr>
            <w:r>
              <w:rPr>
                <w:sz w:val="20"/>
                <w:szCs w:val="20"/>
              </w:rPr>
              <w:t>Name</w:t>
            </w:r>
          </w:p>
        </w:tc>
        <w:tc>
          <w:tcPr>
            <w:tcW w:w="540" w:type="dxa"/>
            <w:hideMark/>
          </w:tcPr>
          <w:p w14:paraId="251DE255" w14:textId="77777777" w:rsidR="0000204C" w:rsidRDefault="0000204C" w:rsidP="004877EE">
            <w:pPr>
              <w:pStyle w:val="af"/>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Size</w:t>
            </w:r>
          </w:p>
        </w:tc>
        <w:tc>
          <w:tcPr>
            <w:tcW w:w="990" w:type="dxa"/>
            <w:hideMark/>
          </w:tcPr>
          <w:p w14:paraId="0680A675" w14:textId="77777777" w:rsidR="0000204C" w:rsidRDefault="0000204C" w:rsidP="004877EE">
            <w:pPr>
              <w:pStyle w:val="af"/>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Direction</w:t>
            </w:r>
          </w:p>
        </w:tc>
        <w:tc>
          <w:tcPr>
            <w:tcW w:w="5390" w:type="dxa"/>
            <w:hideMark/>
          </w:tcPr>
          <w:p w14:paraId="107E863D" w14:textId="77777777" w:rsidR="0000204C" w:rsidRDefault="0000204C" w:rsidP="004877EE">
            <w:pPr>
              <w:pStyle w:val="af"/>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Description</w:t>
            </w:r>
          </w:p>
        </w:tc>
      </w:tr>
      <w:tr w:rsidR="005765D6" w:rsidRPr="00271FCC" w14:paraId="3B6AD239" w14:textId="77777777" w:rsidTr="004877EE">
        <w:trPr>
          <w:cnfStyle w:val="000000100000" w:firstRow="0" w:lastRow="0" w:firstColumn="0" w:lastColumn="0" w:oddVBand="0" w:evenVBand="0" w:oddHBand="1" w:evenHBand="0" w:firstRowFirstColumn="0" w:firstRowLastColumn="0" w:lastRowFirstColumn="0" w:lastRowLastColumn="0"/>
          <w:trHeight w:val="163"/>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D417442" w14:textId="77777777" w:rsidR="005765D6" w:rsidRPr="0089254B" w:rsidRDefault="005765D6" w:rsidP="004877EE">
            <w:pPr>
              <w:pStyle w:val="af"/>
              <w:rPr>
                <w:color w:val="000000" w:themeColor="text1"/>
                <w:sz w:val="18"/>
                <w:szCs w:val="18"/>
              </w:rPr>
            </w:pPr>
            <w:r w:rsidRPr="00A261F4">
              <w:rPr>
                <w:color w:val="000000" w:themeColor="text1"/>
                <w:sz w:val="18"/>
                <w:szCs w:val="18"/>
              </w:rPr>
              <w:t>QClk</w:t>
            </w:r>
          </w:p>
        </w:tc>
        <w:tc>
          <w:tcPr>
            <w:tcW w:w="5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31606FC" w14:textId="77777777" w:rsidR="005765D6" w:rsidRDefault="005765D6" w:rsidP="004877EE">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A261F4">
              <w:rPr>
                <w:sz w:val="18"/>
                <w:szCs w:val="18"/>
              </w:rPr>
              <w:t>1</w:t>
            </w:r>
          </w:p>
        </w:tc>
        <w:tc>
          <w:tcPr>
            <w:tcW w:w="9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F16A086" w14:textId="77777777" w:rsidR="005765D6" w:rsidRDefault="005765D6" w:rsidP="004877EE">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A261F4">
              <w:rPr>
                <w:sz w:val="18"/>
                <w:szCs w:val="18"/>
              </w:rPr>
              <w:t>input</w:t>
            </w:r>
          </w:p>
        </w:tc>
        <w:tc>
          <w:tcPr>
            <w:tcW w:w="53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219309E" w14:textId="77777777" w:rsidR="005765D6" w:rsidRDefault="005765D6" w:rsidP="004877EE">
            <w:pPr>
              <w:pStyle w:val="af"/>
              <w:keepNext/>
              <w:cnfStyle w:val="000000100000" w:firstRow="0" w:lastRow="0" w:firstColumn="0" w:lastColumn="0" w:oddVBand="0" w:evenVBand="0" w:oddHBand="1" w:evenHBand="0" w:firstRowFirstColumn="0" w:firstRowLastColumn="0" w:lastRowFirstColumn="0" w:lastRowLastColumn="0"/>
              <w:rPr>
                <w:sz w:val="18"/>
                <w:szCs w:val="18"/>
              </w:rPr>
            </w:pPr>
            <w:r w:rsidRPr="00A261F4">
              <w:rPr>
                <w:sz w:val="18"/>
                <w:szCs w:val="18"/>
              </w:rPr>
              <w:t>Clock signal</w:t>
            </w:r>
          </w:p>
        </w:tc>
      </w:tr>
      <w:tr w:rsidR="005765D6" w:rsidRPr="00271FCC" w14:paraId="401488B2" w14:textId="77777777" w:rsidTr="004877EE">
        <w:trPr>
          <w:trHeight w:val="163"/>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C0FB0B9" w14:textId="77777777" w:rsidR="005765D6" w:rsidRPr="0089254B" w:rsidRDefault="005765D6" w:rsidP="004877EE">
            <w:pPr>
              <w:pStyle w:val="af"/>
              <w:rPr>
                <w:color w:val="000000" w:themeColor="text1"/>
                <w:sz w:val="18"/>
                <w:szCs w:val="18"/>
              </w:rPr>
            </w:pPr>
            <w:r w:rsidRPr="00A261F4">
              <w:rPr>
                <w:color w:val="000000" w:themeColor="text1"/>
                <w:sz w:val="18"/>
                <w:szCs w:val="18"/>
              </w:rPr>
              <w:t>RstQnnnH</w:t>
            </w:r>
          </w:p>
        </w:tc>
        <w:tc>
          <w:tcPr>
            <w:tcW w:w="5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0FB5EC8" w14:textId="77777777" w:rsidR="005765D6" w:rsidRDefault="005765D6" w:rsidP="004877EE">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A261F4">
              <w:rPr>
                <w:color w:val="000000" w:themeColor="text1"/>
                <w:sz w:val="18"/>
                <w:szCs w:val="18"/>
              </w:rPr>
              <w:t>1</w:t>
            </w:r>
          </w:p>
        </w:tc>
        <w:tc>
          <w:tcPr>
            <w:tcW w:w="9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66FF3A0" w14:textId="77777777" w:rsidR="005765D6" w:rsidRDefault="005765D6" w:rsidP="004877EE">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A261F4">
              <w:rPr>
                <w:color w:val="000000" w:themeColor="text1"/>
                <w:sz w:val="18"/>
                <w:szCs w:val="18"/>
              </w:rPr>
              <w:t>Input</w:t>
            </w:r>
          </w:p>
        </w:tc>
        <w:tc>
          <w:tcPr>
            <w:tcW w:w="53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FE21A38" w14:textId="77777777" w:rsidR="005765D6" w:rsidRDefault="005765D6" w:rsidP="004877EE">
            <w:pPr>
              <w:pStyle w:val="af"/>
              <w:keepNext/>
              <w:cnfStyle w:val="000000000000" w:firstRow="0" w:lastRow="0" w:firstColumn="0" w:lastColumn="0" w:oddVBand="0" w:evenVBand="0" w:oddHBand="0" w:evenHBand="0" w:firstRowFirstColumn="0" w:firstRowLastColumn="0" w:lastRowFirstColumn="0" w:lastRowLastColumn="0"/>
              <w:rPr>
                <w:sz w:val="18"/>
                <w:szCs w:val="18"/>
              </w:rPr>
            </w:pPr>
            <w:r w:rsidRPr="00A261F4">
              <w:rPr>
                <w:sz w:val="18"/>
                <w:szCs w:val="18"/>
              </w:rPr>
              <w:t>Reset signal</w:t>
            </w:r>
          </w:p>
        </w:tc>
      </w:tr>
      <w:tr w:rsidR="0000204C" w:rsidRPr="003E7CFF" w14:paraId="5D6B5B5D" w14:textId="77777777" w:rsidTr="004877EE">
        <w:trPr>
          <w:cnfStyle w:val="000000100000" w:firstRow="0" w:lastRow="0" w:firstColumn="0" w:lastColumn="0" w:oddVBand="0" w:evenVBand="0" w:oddHBand="1"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9170" w:type="dxa"/>
            <w:gridSpan w:val="4"/>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491836B" w14:textId="77777777" w:rsidR="0000204C" w:rsidRPr="003E7CFF" w:rsidRDefault="0000204C" w:rsidP="004877EE">
            <w:pPr>
              <w:pStyle w:val="af"/>
              <w:rPr>
                <w:sz w:val="18"/>
                <w:szCs w:val="18"/>
              </w:rPr>
            </w:pPr>
            <w:r>
              <w:rPr>
                <w:sz w:val="18"/>
                <w:szCs w:val="18"/>
              </w:rPr>
              <w:t>Core Interface</w:t>
            </w:r>
          </w:p>
        </w:tc>
      </w:tr>
      <w:tr w:rsidR="0000204C" w:rsidRPr="003E7CFF" w14:paraId="2D2C5143" w14:textId="77777777" w:rsidTr="004877EE">
        <w:trPr>
          <w:trHeight w:val="163"/>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A9CE12A" w14:textId="77777777" w:rsidR="0000204C" w:rsidRPr="00880AB5" w:rsidRDefault="0000204C" w:rsidP="004877EE">
            <w:pPr>
              <w:pStyle w:val="af"/>
              <w:rPr>
                <w:color w:val="000000" w:themeColor="text1"/>
                <w:sz w:val="18"/>
                <w:szCs w:val="18"/>
              </w:rPr>
            </w:pPr>
            <w:r w:rsidRPr="00404195">
              <w:rPr>
                <w:color w:val="000000" w:themeColor="text1"/>
                <w:sz w:val="18"/>
                <w:szCs w:val="18"/>
              </w:rPr>
              <w:t>address_a</w:t>
            </w:r>
          </w:p>
        </w:tc>
        <w:tc>
          <w:tcPr>
            <w:tcW w:w="5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F76F50D" w14:textId="77777777" w:rsidR="0000204C" w:rsidRDefault="0000204C" w:rsidP="004877EE">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Pr>
                <w:color w:val="000000" w:themeColor="text1"/>
                <w:sz w:val="18"/>
                <w:szCs w:val="18"/>
              </w:rPr>
              <w:t>32</w:t>
            </w:r>
          </w:p>
        </w:tc>
        <w:tc>
          <w:tcPr>
            <w:tcW w:w="9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1A3EA09" w14:textId="77777777" w:rsidR="0000204C" w:rsidRPr="00624FEF" w:rsidRDefault="0000204C" w:rsidP="004877EE">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Pr>
                <w:color w:val="000000" w:themeColor="text1"/>
                <w:sz w:val="18"/>
                <w:szCs w:val="18"/>
              </w:rPr>
              <w:t>input</w:t>
            </w:r>
          </w:p>
        </w:tc>
        <w:tc>
          <w:tcPr>
            <w:tcW w:w="53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8562DEA" w14:textId="42434EE7" w:rsidR="0000204C" w:rsidRDefault="003E6B9C" w:rsidP="004877EE">
            <w:pPr>
              <w:pStyle w:val="af"/>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address coming from core</w:t>
            </w:r>
          </w:p>
        </w:tc>
      </w:tr>
      <w:tr w:rsidR="0000204C" w:rsidRPr="00AE7F08" w14:paraId="072BC907" w14:textId="77777777" w:rsidTr="004877EE">
        <w:trPr>
          <w:cnfStyle w:val="000000100000" w:firstRow="0" w:lastRow="0" w:firstColumn="0" w:lastColumn="0" w:oddVBand="0" w:evenVBand="0" w:oddHBand="1" w:evenHBand="0" w:firstRowFirstColumn="0" w:firstRowLastColumn="0" w:lastRowFirstColumn="0" w:lastRowLastColumn="0"/>
          <w:trHeight w:val="163"/>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836365B" w14:textId="77777777" w:rsidR="0000204C" w:rsidRPr="00070921" w:rsidRDefault="0000204C" w:rsidP="004877EE">
            <w:pPr>
              <w:pStyle w:val="af"/>
              <w:rPr>
                <w:color w:val="000000" w:themeColor="text1"/>
                <w:sz w:val="18"/>
                <w:szCs w:val="18"/>
              </w:rPr>
            </w:pPr>
            <w:r w:rsidRPr="006918EA">
              <w:rPr>
                <w:color w:val="000000" w:themeColor="text1"/>
                <w:sz w:val="18"/>
                <w:szCs w:val="18"/>
              </w:rPr>
              <w:t>data_a</w:t>
            </w:r>
          </w:p>
        </w:tc>
        <w:tc>
          <w:tcPr>
            <w:tcW w:w="5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2D011AE" w14:textId="77777777" w:rsidR="0000204C" w:rsidRPr="003E7CFF" w:rsidRDefault="0000204C" w:rsidP="004877EE">
            <w:pPr>
              <w:pStyle w:val="af"/>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32</w:t>
            </w:r>
          </w:p>
        </w:tc>
        <w:tc>
          <w:tcPr>
            <w:tcW w:w="9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3432B22" w14:textId="77777777" w:rsidR="0000204C" w:rsidRPr="003E7CFF" w:rsidRDefault="0000204C" w:rsidP="004877EE">
            <w:pPr>
              <w:pStyle w:val="af"/>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input</w:t>
            </w:r>
          </w:p>
        </w:tc>
        <w:tc>
          <w:tcPr>
            <w:tcW w:w="53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2DA98FC" w14:textId="6C830034" w:rsidR="0000204C" w:rsidRPr="00AE7F08" w:rsidRDefault="0000204C" w:rsidP="004877EE">
            <w:pPr>
              <w:pStyle w:val="af"/>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data to be written by the core</w:t>
            </w:r>
          </w:p>
        </w:tc>
      </w:tr>
      <w:tr w:rsidR="0000204C" w:rsidRPr="003E7CFF" w14:paraId="34061618" w14:textId="77777777" w:rsidTr="004877EE">
        <w:trPr>
          <w:trHeight w:val="163"/>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5CBBDFA" w14:textId="77777777" w:rsidR="0000204C" w:rsidRPr="00070921" w:rsidRDefault="0000204C" w:rsidP="004877EE">
            <w:pPr>
              <w:pStyle w:val="af"/>
              <w:rPr>
                <w:color w:val="000000" w:themeColor="text1"/>
                <w:sz w:val="18"/>
                <w:szCs w:val="18"/>
              </w:rPr>
            </w:pPr>
            <w:r w:rsidRPr="006918EA">
              <w:rPr>
                <w:color w:val="000000" w:themeColor="text1"/>
                <w:sz w:val="18"/>
                <w:szCs w:val="18"/>
              </w:rPr>
              <w:t>rden_a</w:t>
            </w:r>
          </w:p>
        </w:tc>
        <w:tc>
          <w:tcPr>
            <w:tcW w:w="5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443EEA5" w14:textId="77777777" w:rsidR="0000204C" w:rsidRPr="003E7CFF" w:rsidRDefault="0000204C" w:rsidP="004877EE">
            <w:pPr>
              <w:pStyle w:val="af"/>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w:t>
            </w:r>
          </w:p>
        </w:tc>
        <w:tc>
          <w:tcPr>
            <w:tcW w:w="9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D270D14" w14:textId="77777777" w:rsidR="0000204C" w:rsidRPr="003E7CFF" w:rsidRDefault="0000204C" w:rsidP="004877EE">
            <w:pPr>
              <w:pStyle w:val="af"/>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input</w:t>
            </w:r>
          </w:p>
        </w:tc>
        <w:tc>
          <w:tcPr>
            <w:tcW w:w="53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E2D89A2" w14:textId="7680195D" w:rsidR="0000204C" w:rsidRPr="003E7CFF" w:rsidRDefault="0000204C" w:rsidP="004877EE">
            <w:pPr>
              <w:pStyle w:val="af"/>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read enable bit from the core</w:t>
            </w:r>
          </w:p>
        </w:tc>
      </w:tr>
      <w:tr w:rsidR="0000204C" w:rsidRPr="003E7CFF" w14:paraId="237B42CD" w14:textId="77777777" w:rsidTr="004877EE">
        <w:trPr>
          <w:cnfStyle w:val="000000100000" w:firstRow="0" w:lastRow="0" w:firstColumn="0" w:lastColumn="0" w:oddVBand="0" w:evenVBand="0" w:oddHBand="1" w:evenHBand="0" w:firstRowFirstColumn="0" w:firstRowLastColumn="0" w:lastRowFirstColumn="0" w:lastRowLastColumn="0"/>
          <w:trHeight w:val="163"/>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88A7580" w14:textId="77777777" w:rsidR="0000204C" w:rsidRPr="00624FEF" w:rsidRDefault="0000204C" w:rsidP="004877EE">
            <w:pPr>
              <w:pStyle w:val="af"/>
              <w:rPr>
                <w:color w:val="000000" w:themeColor="text1"/>
                <w:sz w:val="18"/>
                <w:szCs w:val="18"/>
              </w:rPr>
            </w:pPr>
            <w:r w:rsidRPr="006572D5">
              <w:rPr>
                <w:color w:val="000000" w:themeColor="text1"/>
                <w:sz w:val="18"/>
                <w:szCs w:val="18"/>
              </w:rPr>
              <w:t>wren_a</w:t>
            </w:r>
          </w:p>
        </w:tc>
        <w:tc>
          <w:tcPr>
            <w:tcW w:w="5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2CAA716" w14:textId="77777777" w:rsidR="0000204C" w:rsidRPr="00624FEF" w:rsidRDefault="0000204C" w:rsidP="004877EE">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Pr>
                <w:color w:val="000000" w:themeColor="text1"/>
                <w:sz w:val="18"/>
                <w:szCs w:val="18"/>
              </w:rPr>
              <w:t>1</w:t>
            </w:r>
            <w:r w:rsidRPr="00624FEF">
              <w:rPr>
                <w:color w:val="000000" w:themeColor="text1"/>
                <w:sz w:val="18"/>
                <w:szCs w:val="18"/>
              </w:rPr>
              <w:t xml:space="preserve"> </w:t>
            </w:r>
          </w:p>
        </w:tc>
        <w:tc>
          <w:tcPr>
            <w:tcW w:w="9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378CCEF" w14:textId="77777777" w:rsidR="0000204C" w:rsidRPr="00624FEF" w:rsidRDefault="0000204C" w:rsidP="004877EE">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Pr>
                <w:color w:val="000000" w:themeColor="text1"/>
                <w:sz w:val="18"/>
                <w:szCs w:val="18"/>
              </w:rPr>
              <w:t>input</w:t>
            </w:r>
          </w:p>
        </w:tc>
        <w:tc>
          <w:tcPr>
            <w:tcW w:w="53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C5AD3C6" w14:textId="638520C9" w:rsidR="0000204C" w:rsidRPr="003E7CFF" w:rsidRDefault="0000204C" w:rsidP="003E6B9C">
            <w:pPr>
              <w:pStyle w:val="af"/>
              <w:tabs>
                <w:tab w:val="center" w:pos="2587"/>
              </w:tabs>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write enable from the core</w:t>
            </w:r>
            <w:r w:rsidR="003E6B9C">
              <w:rPr>
                <w:sz w:val="18"/>
                <w:szCs w:val="18"/>
              </w:rPr>
              <w:tab/>
            </w:r>
          </w:p>
        </w:tc>
      </w:tr>
      <w:tr w:rsidR="003E6B9C" w:rsidRPr="003E7CFF" w14:paraId="6470B355" w14:textId="77777777" w:rsidTr="004877EE">
        <w:trPr>
          <w:trHeight w:val="163"/>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E7CD9FF" w14:textId="4440EBCD" w:rsidR="003E6B9C" w:rsidRPr="006572D5" w:rsidRDefault="00AF05D2" w:rsidP="004877EE">
            <w:pPr>
              <w:pStyle w:val="af"/>
              <w:rPr>
                <w:color w:val="000000" w:themeColor="text1"/>
                <w:sz w:val="18"/>
                <w:szCs w:val="18"/>
              </w:rPr>
            </w:pPr>
            <w:r>
              <w:rPr>
                <w:color w:val="000000" w:themeColor="text1"/>
                <w:sz w:val="18"/>
                <w:szCs w:val="18"/>
              </w:rPr>
              <w:t>byteena_a</w:t>
            </w:r>
          </w:p>
        </w:tc>
        <w:tc>
          <w:tcPr>
            <w:tcW w:w="5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6C3F5F5" w14:textId="62190B6B" w:rsidR="003E6B9C" w:rsidRDefault="00744BF2" w:rsidP="004877EE">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Pr>
                <w:color w:val="000000" w:themeColor="text1"/>
                <w:sz w:val="18"/>
                <w:szCs w:val="18"/>
              </w:rPr>
              <w:t>4</w:t>
            </w:r>
          </w:p>
        </w:tc>
        <w:tc>
          <w:tcPr>
            <w:tcW w:w="9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6BFAE8A" w14:textId="2C5E4A46" w:rsidR="003E6B9C" w:rsidRDefault="00744BF2" w:rsidP="004877EE">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Pr>
                <w:color w:val="000000" w:themeColor="text1"/>
                <w:sz w:val="18"/>
                <w:szCs w:val="18"/>
              </w:rPr>
              <w:t>input</w:t>
            </w:r>
          </w:p>
        </w:tc>
        <w:tc>
          <w:tcPr>
            <w:tcW w:w="53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297CBC3" w14:textId="43E221C7" w:rsidR="003E6B9C" w:rsidRDefault="00AF05D2" w:rsidP="003E6B9C">
            <w:pPr>
              <w:pStyle w:val="af"/>
              <w:tabs>
                <w:tab w:val="center" w:pos="2587"/>
              </w:tabs>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used to distinct between </w:t>
            </w:r>
            <w:r w:rsidR="005E3A8E">
              <w:rPr>
                <w:sz w:val="18"/>
                <w:szCs w:val="18"/>
              </w:rPr>
              <w:t>LW/LH/LB and SW/SH/SB commands</w:t>
            </w:r>
          </w:p>
        </w:tc>
      </w:tr>
      <w:tr w:rsidR="0000204C" w:rsidRPr="003E7CFF" w14:paraId="439BE9E1" w14:textId="77777777" w:rsidTr="004877EE">
        <w:trPr>
          <w:cnfStyle w:val="000000100000" w:firstRow="0" w:lastRow="0" w:firstColumn="0" w:lastColumn="0" w:oddVBand="0" w:evenVBand="0" w:oddHBand="1" w:evenHBand="0" w:firstRowFirstColumn="0" w:firstRowLastColumn="0" w:lastRowFirstColumn="0" w:lastRowLastColumn="0"/>
          <w:trHeight w:val="163"/>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ABE6D37" w14:textId="77777777" w:rsidR="0000204C" w:rsidRPr="006572D5" w:rsidRDefault="0000204C" w:rsidP="004877EE">
            <w:pPr>
              <w:pStyle w:val="af"/>
              <w:rPr>
                <w:color w:val="000000" w:themeColor="text1"/>
                <w:sz w:val="18"/>
                <w:szCs w:val="18"/>
              </w:rPr>
            </w:pPr>
            <w:r w:rsidRPr="0089254B">
              <w:rPr>
                <w:color w:val="000000" w:themeColor="text1"/>
                <w:sz w:val="18"/>
                <w:szCs w:val="18"/>
              </w:rPr>
              <w:t>q_a</w:t>
            </w:r>
          </w:p>
        </w:tc>
        <w:tc>
          <w:tcPr>
            <w:tcW w:w="5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670C069" w14:textId="77777777" w:rsidR="0000204C" w:rsidRDefault="0000204C" w:rsidP="004877EE">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Pr>
                <w:color w:val="000000" w:themeColor="text1"/>
                <w:sz w:val="18"/>
                <w:szCs w:val="18"/>
              </w:rPr>
              <w:t>32</w:t>
            </w:r>
          </w:p>
        </w:tc>
        <w:tc>
          <w:tcPr>
            <w:tcW w:w="9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E921F10" w14:textId="77777777" w:rsidR="0000204C" w:rsidRDefault="0000204C" w:rsidP="004877EE">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Pr>
                <w:color w:val="000000" w:themeColor="text1"/>
                <w:sz w:val="18"/>
                <w:szCs w:val="18"/>
              </w:rPr>
              <w:t>output</w:t>
            </w:r>
          </w:p>
        </w:tc>
        <w:tc>
          <w:tcPr>
            <w:tcW w:w="53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6BE7504" w14:textId="3E76918E" w:rsidR="0000204C" w:rsidRDefault="0000204C" w:rsidP="004877EE">
            <w:pPr>
              <w:pStyle w:val="af"/>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data sampled from i mem array to the core</w:t>
            </w:r>
            <w:r w:rsidR="00104748">
              <w:rPr>
                <w:sz w:val="18"/>
                <w:szCs w:val="18"/>
              </w:rPr>
              <w:t xml:space="preserve"> as read data</w:t>
            </w:r>
          </w:p>
        </w:tc>
      </w:tr>
      <w:tr w:rsidR="0000204C" w:rsidRPr="00D232C9" w14:paraId="695C3BF5" w14:textId="77777777" w:rsidTr="004877EE">
        <w:trPr>
          <w:trHeight w:val="163"/>
        </w:trPr>
        <w:tc>
          <w:tcPr>
            <w:cnfStyle w:val="001000000000" w:firstRow="0" w:lastRow="0" w:firstColumn="1" w:lastColumn="0" w:oddVBand="0" w:evenVBand="0" w:oddHBand="0" w:evenHBand="0" w:firstRowFirstColumn="0" w:firstRowLastColumn="0" w:lastRowFirstColumn="0" w:lastRowLastColumn="0"/>
            <w:tcW w:w="9170" w:type="dxa"/>
            <w:gridSpan w:val="4"/>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F6824E5" w14:textId="77777777" w:rsidR="0000204C" w:rsidRPr="00D232C9" w:rsidRDefault="0000204C" w:rsidP="004877EE">
            <w:pPr>
              <w:pStyle w:val="af"/>
              <w:rPr>
                <w:color w:val="000000" w:themeColor="text1"/>
                <w:sz w:val="18"/>
                <w:szCs w:val="18"/>
              </w:rPr>
            </w:pPr>
            <w:r>
              <w:rPr>
                <w:color w:val="000000" w:themeColor="text1"/>
                <w:sz w:val="18"/>
                <w:szCs w:val="18"/>
              </w:rPr>
              <w:t>RC interface</w:t>
            </w:r>
          </w:p>
        </w:tc>
      </w:tr>
      <w:tr w:rsidR="0000204C" w:rsidRPr="00A261F4" w14:paraId="6D1B783F" w14:textId="77777777" w:rsidTr="004877EE">
        <w:trPr>
          <w:cnfStyle w:val="000000100000" w:firstRow="0" w:lastRow="0" w:firstColumn="0" w:lastColumn="0" w:oddVBand="0" w:evenVBand="0" w:oddHBand="1" w:evenHBand="0" w:firstRowFirstColumn="0" w:firstRowLastColumn="0" w:lastRowFirstColumn="0" w:lastRowLastColumn="0"/>
          <w:trHeight w:val="163"/>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2750CE2" w14:textId="77777777" w:rsidR="0000204C" w:rsidRPr="00A261F4" w:rsidRDefault="0000204C" w:rsidP="004877EE">
            <w:pPr>
              <w:pStyle w:val="af"/>
              <w:rPr>
                <w:color w:val="000000" w:themeColor="text1"/>
                <w:sz w:val="18"/>
                <w:szCs w:val="18"/>
              </w:rPr>
            </w:pPr>
            <w:r w:rsidRPr="00404195">
              <w:rPr>
                <w:color w:val="000000" w:themeColor="text1"/>
                <w:sz w:val="18"/>
                <w:szCs w:val="18"/>
              </w:rPr>
              <w:t>address_</w:t>
            </w:r>
            <w:r>
              <w:rPr>
                <w:color w:val="000000" w:themeColor="text1"/>
                <w:sz w:val="18"/>
                <w:szCs w:val="18"/>
              </w:rPr>
              <w:t>b</w:t>
            </w:r>
          </w:p>
        </w:tc>
        <w:tc>
          <w:tcPr>
            <w:tcW w:w="5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F7BFCA4" w14:textId="77777777" w:rsidR="0000204C" w:rsidRPr="00A261F4" w:rsidRDefault="0000204C" w:rsidP="004877EE">
            <w:pPr>
              <w:pStyle w:val="af"/>
              <w:cnfStyle w:val="000000100000" w:firstRow="0" w:lastRow="0" w:firstColumn="0" w:lastColumn="0" w:oddVBand="0" w:evenVBand="0" w:oddHBand="1" w:evenHBand="0" w:firstRowFirstColumn="0" w:firstRowLastColumn="0" w:lastRowFirstColumn="0" w:lastRowLastColumn="0"/>
              <w:rPr>
                <w:sz w:val="18"/>
                <w:szCs w:val="18"/>
              </w:rPr>
            </w:pPr>
            <w:r>
              <w:rPr>
                <w:color w:val="000000" w:themeColor="text1"/>
                <w:sz w:val="18"/>
                <w:szCs w:val="18"/>
              </w:rPr>
              <w:t>32</w:t>
            </w:r>
          </w:p>
        </w:tc>
        <w:tc>
          <w:tcPr>
            <w:tcW w:w="9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297DE71" w14:textId="77777777" w:rsidR="0000204C" w:rsidRPr="00A261F4" w:rsidRDefault="0000204C" w:rsidP="004877EE">
            <w:pPr>
              <w:pStyle w:val="af"/>
              <w:cnfStyle w:val="000000100000" w:firstRow="0" w:lastRow="0" w:firstColumn="0" w:lastColumn="0" w:oddVBand="0" w:evenVBand="0" w:oddHBand="1" w:evenHBand="0" w:firstRowFirstColumn="0" w:firstRowLastColumn="0" w:lastRowFirstColumn="0" w:lastRowLastColumn="0"/>
              <w:rPr>
                <w:sz w:val="18"/>
                <w:szCs w:val="18"/>
              </w:rPr>
            </w:pPr>
            <w:r>
              <w:rPr>
                <w:color w:val="000000" w:themeColor="text1"/>
                <w:sz w:val="18"/>
                <w:szCs w:val="18"/>
              </w:rPr>
              <w:t>input</w:t>
            </w:r>
          </w:p>
        </w:tc>
        <w:tc>
          <w:tcPr>
            <w:tcW w:w="53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73D7E19" w14:textId="77777777" w:rsidR="0000204C" w:rsidRPr="00A261F4" w:rsidRDefault="0000204C" w:rsidP="004877EE">
            <w:pPr>
              <w:pStyle w:val="af"/>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address from  Rc</w:t>
            </w:r>
          </w:p>
        </w:tc>
      </w:tr>
      <w:tr w:rsidR="0000204C" w:rsidRPr="00A261F4" w14:paraId="00D47BDF" w14:textId="77777777" w:rsidTr="004877EE">
        <w:trPr>
          <w:trHeight w:val="163"/>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1E0E9B1" w14:textId="77777777" w:rsidR="0000204C" w:rsidRPr="00A261F4" w:rsidRDefault="0000204C" w:rsidP="004877EE">
            <w:pPr>
              <w:pStyle w:val="af"/>
              <w:rPr>
                <w:color w:val="000000" w:themeColor="text1"/>
                <w:sz w:val="18"/>
                <w:szCs w:val="18"/>
              </w:rPr>
            </w:pPr>
            <w:r w:rsidRPr="006918EA">
              <w:rPr>
                <w:color w:val="000000" w:themeColor="text1"/>
                <w:sz w:val="18"/>
                <w:szCs w:val="18"/>
              </w:rPr>
              <w:t>data_</w:t>
            </w:r>
            <w:r>
              <w:rPr>
                <w:color w:val="000000" w:themeColor="text1"/>
                <w:sz w:val="18"/>
                <w:szCs w:val="18"/>
              </w:rPr>
              <w:t>b</w:t>
            </w:r>
          </w:p>
        </w:tc>
        <w:tc>
          <w:tcPr>
            <w:tcW w:w="5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C721F37" w14:textId="77777777" w:rsidR="0000204C" w:rsidRPr="00A261F4" w:rsidRDefault="0000204C" w:rsidP="004877EE">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Pr>
                <w:sz w:val="18"/>
                <w:szCs w:val="18"/>
              </w:rPr>
              <w:t>32</w:t>
            </w:r>
          </w:p>
        </w:tc>
        <w:tc>
          <w:tcPr>
            <w:tcW w:w="9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1245AC0" w14:textId="77777777" w:rsidR="0000204C" w:rsidRPr="00A261F4" w:rsidRDefault="0000204C" w:rsidP="004877EE">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Pr>
                <w:sz w:val="18"/>
                <w:szCs w:val="18"/>
              </w:rPr>
              <w:t>input</w:t>
            </w:r>
          </w:p>
        </w:tc>
        <w:tc>
          <w:tcPr>
            <w:tcW w:w="53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ABA1C17" w14:textId="77777777" w:rsidR="0000204C" w:rsidRPr="00A261F4" w:rsidRDefault="0000204C" w:rsidP="004877EE">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Pr>
                <w:sz w:val="18"/>
                <w:szCs w:val="18"/>
              </w:rPr>
              <w:t>data to be written by the Rc</w:t>
            </w:r>
          </w:p>
        </w:tc>
      </w:tr>
      <w:tr w:rsidR="0000204C" w:rsidRPr="00C7229F" w14:paraId="24A59638" w14:textId="77777777" w:rsidTr="004877EE">
        <w:trPr>
          <w:cnfStyle w:val="000000100000" w:firstRow="0" w:lastRow="0" w:firstColumn="0" w:lastColumn="0" w:oddVBand="0" w:evenVBand="0" w:oddHBand="1" w:evenHBand="0" w:firstRowFirstColumn="0" w:firstRowLastColumn="0" w:lastRowFirstColumn="0" w:lastRowLastColumn="0"/>
          <w:trHeight w:val="163"/>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2A0CCF6" w14:textId="77777777" w:rsidR="0000204C" w:rsidRPr="006C29C7" w:rsidRDefault="0000204C" w:rsidP="004877EE">
            <w:pPr>
              <w:pStyle w:val="af"/>
              <w:rPr>
                <w:color w:val="000000" w:themeColor="text1"/>
                <w:sz w:val="18"/>
                <w:szCs w:val="18"/>
              </w:rPr>
            </w:pPr>
            <w:r w:rsidRPr="006918EA">
              <w:rPr>
                <w:color w:val="000000" w:themeColor="text1"/>
                <w:sz w:val="18"/>
                <w:szCs w:val="18"/>
              </w:rPr>
              <w:t>rden_</w:t>
            </w:r>
            <w:r>
              <w:rPr>
                <w:color w:val="000000" w:themeColor="text1"/>
                <w:sz w:val="18"/>
                <w:szCs w:val="18"/>
              </w:rPr>
              <w:t>b</w:t>
            </w:r>
          </w:p>
        </w:tc>
        <w:tc>
          <w:tcPr>
            <w:tcW w:w="5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DE3E6FE" w14:textId="77777777" w:rsidR="0000204C" w:rsidRPr="00C7229F" w:rsidRDefault="0000204C" w:rsidP="004877EE">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Pr>
                <w:sz w:val="18"/>
                <w:szCs w:val="18"/>
              </w:rPr>
              <w:t>1</w:t>
            </w:r>
          </w:p>
        </w:tc>
        <w:tc>
          <w:tcPr>
            <w:tcW w:w="9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B215366" w14:textId="77777777" w:rsidR="0000204C" w:rsidRPr="00C7229F" w:rsidRDefault="0000204C" w:rsidP="004877EE">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Pr>
                <w:sz w:val="18"/>
                <w:szCs w:val="18"/>
              </w:rPr>
              <w:t>input</w:t>
            </w:r>
          </w:p>
        </w:tc>
        <w:tc>
          <w:tcPr>
            <w:tcW w:w="53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8894193" w14:textId="0608F3FF" w:rsidR="0000204C" w:rsidRPr="00C7229F" w:rsidRDefault="0000204C" w:rsidP="004877EE">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Pr>
                <w:sz w:val="18"/>
                <w:szCs w:val="18"/>
              </w:rPr>
              <w:t>read enable bit from the R</w:t>
            </w:r>
            <w:r w:rsidR="00744BF2">
              <w:rPr>
                <w:sz w:val="18"/>
                <w:szCs w:val="18"/>
              </w:rPr>
              <w:t>c</w:t>
            </w:r>
          </w:p>
        </w:tc>
      </w:tr>
      <w:tr w:rsidR="0000204C" w:rsidRPr="00271FCC" w14:paraId="4D85685B" w14:textId="77777777" w:rsidTr="004877EE">
        <w:trPr>
          <w:trHeight w:val="163"/>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F80B8CF" w14:textId="77777777" w:rsidR="0000204C" w:rsidRPr="00271FCC" w:rsidRDefault="0000204C" w:rsidP="004877EE">
            <w:pPr>
              <w:pStyle w:val="af"/>
              <w:rPr>
                <w:color w:val="000000" w:themeColor="text1"/>
                <w:sz w:val="18"/>
                <w:szCs w:val="18"/>
              </w:rPr>
            </w:pPr>
            <w:r w:rsidRPr="006572D5">
              <w:rPr>
                <w:color w:val="000000" w:themeColor="text1"/>
                <w:sz w:val="18"/>
                <w:szCs w:val="18"/>
              </w:rPr>
              <w:t>wren_</w:t>
            </w:r>
            <w:r>
              <w:rPr>
                <w:color w:val="000000" w:themeColor="text1"/>
                <w:sz w:val="18"/>
                <w:szCs w:val="18"/>
              </w:rPr>
              <w:t>b</w:t>
            </w:r>
          </w:p>
        </w:tc>
        <w:tc>
          <w:tcPr>
            <w:tcW w:w="5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83ECE92" w14:textId="77777777" w:rsidR="0000204C" w:rsidRPr="00271FCC" w:rsidRDefault="0000204C" w:rsidP="004877EE">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Pr>
                <w:color w:val="000000" w:themeColor="text1"/>
                <w:sz w:val="18"/>
                <w:szCs w:val="18"/>
              </w:rPr>
              <w:t>1</w:t>
            </w:r>
            <w:r w:rsidRPr="00624FEF">
              <w:rPr>
                <w:color w:val="000000" w:themeColor="text1"/>
                <w:sz w:val="18"/>
                <w:szCs w:val="18"/>
              </w:rPr>
              <w:t xml:space="preserve"> </w:t>
            </w:r>
          </w:p>
        </w:tc>
        <w:tc>
          <w:tcPr>
            <w:tcW w:w="9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C8763C5" w14:textId="77777777" w:rsidR="0000204C" w:rsidRPr="00271FCC" w:rsidRDefault="0000204C" w:rsidP="004877EE">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Pr>
                <w:color w:val="000000" w:themeColor="text1"/>
                <w:sz w:val="18"/>
                <w:szCs w:val="18"/>
              </w:rPr>
              <w:t>input</w:t>
            </w:r>
          </w:p>
        </w:tc>
        <w:tc>
          <w:tcPr>
            <w:tcW w:w="53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10B6744" w14:textId="77777777" w:rsidR="0000204C" w:rsidRPr="00271FCC" w:rsidRDefault="0000204C" w:rsidP="004877EE">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Pr>
                <w:sz w:val="18"/>
                <w:szCs w:val="18"/>
              </w:rPr>
              <w:t>write enable from the Rc</w:t>
            </w:r>
          </w:p>
        </w:tc>
      </w:tr>
      <w:tr w:rsidR="00104748" w:rsidRPr="00271FCC" w14:paraId="67F13B08" w14:textId="77777777" w:rsidTr="004877EE">
        <w:trPr>
          <w:cnfStyle w:val="000000100000" w:firstRow="0" w:lastRow="0" w:firstColumn="0" w:lastColumn="0" w:oddVBand="0" w:evenVBand="0" w:oddHBand="1" w:evenHBand="0" w:firstRowFirstColumn="0" w:firstRowLastColumn="0" w:lastRowFirstColumn="0" w:lastRowLastColumn="0"/>
          <w:trHeight w:val="163"/>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5CC9003" w14:textId="4FF8D223" w:rsidR="00104748" w:rsidRPr="006572D5" w:rsidRDefault="00104748" w:rsidP="00104748">
            <w:pPr>
              <w:pStyle w:val="af"/>
              <w:rPr>
                <w:color w:val="000000" w:themeColor="text1"/>
                <w:sz w:val="18"/>
                <w:szCs w:val="18"/>
              </w:rPr>
            </w:pPr>
            <w:r>
              <w:rPr>
                <w:color w:val="000000" w:themeColor="text1"/>
                <w:sz w:val="18"/>
                <w:szCs w:val="18"/>
              </w:rPr>
              <w:t>byteena_b</w:t>
            </w:r>
          </w:p>
        </w:tc>
        <w:tc>
          <w:tcPr>
            <w:tcW w:w="5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3BDB2BC" w14:textId="73BA1D4D" w:rsidR="00104748" w:rsidRDefault="00104748" w:rsidP="00104748">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Pr>
                <w:color w:val="000000" w:themeColor="text1"/>
                <w:sz w:val="18"/>
                <w:szCs w:val="18"/>
              </w:rPr>
              <w:t>4</w:t>
            </w:r>
          </w:p>
        </w:tc>
        <w:tc>
          <w:tcPr>
            <w:tcW w:w="9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F7EA2A6" w14:textId="6390A238" w:rsidR="00104748" w:rsidRDefault="00744BF2" w:rsidP="00104748">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Pr>
                <w:color w:val="000000" w:themeColor="text1"/>
                <w:sz w:val="18"/>
                <w:szCs w:val="18"/>
              </w:rPr>
              <w:t>input</w:t>
            </w:r>
          </w:p>
        </w:tc>
        <w:tc>
          <w:tcPr>
            <w:tcW w:w="53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83297AB" w14:textId="53BEDDDB" w:rsidR="00104748" w:rsidRDefault="00744BF2" w:rsidP="00104748">
            <w:pPr>
              <w:pStyle w:val="af"/>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used to distinct between LW/LH/LB and SW/SH/SB commands</w:t>
            </w:r>
          </w:p>
        </w:tc>
      </w:tr>
      <w:tr w:rsidR="00104748" w:rsidRPr="00271FCC" w14:paraId="0D67DB28" w14:textId="77777777" w:rsidTr="004877EE">
        <w:trPr>
          <w:trHeight w:val="163"/>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2013DEF" w14:textId="77777777" w:rsidR="00104748" w:rsidRPr="00271FCC" w:rsidRDefault="00104748" w:rsidP="00104748">
            <w:pPr>
              <w:pStyle w:val="af"/>
              <w:rPr>
                <w:color w:val="000000" w:themeColor="text1"/>
                <w:sz w:val="18"/>
                <w:szCs w:val="18"/>
              </w:rPr>
            </w:pPr>
            <w:r w:rsidRPr="0089254B">
              <w:rPr>
                <w:color w:val="000000" w:themeColor="text1"/>
                <w:sz w:val="18"/>
                <w:szCs w:val="18"/>
              </w:rPr>
              <w:t>q_</w:t>
            </w:r>
            <w:r>
              <w:rPr>
                <w:color w:val="000000" w:themeColor="text1"/>
                <w:sz w:val="18"/>
                <w:szCs w:val="18"/>
              </w:rPr>
              <w:t>b</w:t>
            </w:r>
          </w:p>
        </w:tc>
        <w:tc>
          <w:tcPr>
            <w:tcW w:w="5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4B1A941" w14:textId="77777777" w:rsidR="00104748" w:rsidRPr="00271FCC" w:rsidRDefault="00104748" w:rsidP="00104748">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Pr>
                <w:color w:val="000000" w:themeColor="text1"/>
                <w:sz w:val="18"/>
                <w:szCs w:val="18"/>
              </w:rPr>
              <w:t>32</w:t>
            </w:r>
          </w:p>
        </w:tc>
        <w:tc>
          <w:tcPr>
            <w:tcW w:w="9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EB6FBA1" w14:textId="77777777" w:rsidR="00104748" w:rsidRPr="00271FCC" w:rsidRDefault="00104748" w:rsidP="00104748">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Pr>
                <w:color w:val="000000" w:themeColor="text1"/>
                <w:sz w:val="18"/>
                <w:szCs w:val="18"/>
              </w:rPr>
              <w:t>output</w:t>
            </w:r>
          </w:p>
        </w:tc>
        <w:tc>
          <w:tcPr>
            <w:tcW w:w="53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CE0213D" w14:textId="460F17BE" w:rsidR="00104748" w:rsidRPr="00271FCC" w:rsidRDefault="00104748" w:rsidP="00744BF2">
            <w:pPr>
              <w:pStyle w:val="af"/>
              <w:keepNext/>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Pr>
                <w:sz w:val="18"/>
                <w:szCs w:val="18"/>
              </w:rPr>
              <w:t>data sampled from i mem array to the Rc</w:t>
            </w:r>
            <w:r w:rsidR="00744BF2">
              <w:rPr>
                <w:color w:val="000000" w:themeColor="text1"/>
                <w:sz w:val="18"/>
                <w:szCs w:val="18"/>
              </w:rPr>
              <w:t xml:space="preserve"> </w:t>
            </w:r>
            <w:r w:rsidR="00744BF2">
              <w:rPr>
                <w:sz w:val="18"/>
                <w:szCs w:val="18"/>
              </w:rPr>
              <w:t>as read data</w:t>
            </w:r>
          </w:p>
        </w:tc>
      </w:tr>
    </w:tbl>
    <w:p w14:paraId="3E6BE71E" w14:textId="5A14F9DE" w:rsidR="0000204C" w:rsidRDefault="00744BF2" w:rsidP="00744BF2">
      <w:pPr>
        <w:pStyle w:val="ae"/>
        <w:rPr>
          <w:noProof/>
        </w:rPr>
      </w:pPr>
      <w:bookmarkStart w:id="57" w:name="_Toc91955536"/>
      <w:r>
        <w:t xml:space="preserve">Table </w:t>
      </w:r>
      <w:r w:rsidR="00D96F07">
        <w:fldChar w:fldCharType="begin"/>
      </w:r>
      <w:r w:rsidR="00D96F07">
        <w:instrText xml:space="preserve"> SEQ Table \* ARABIC </w:instrText>
      </w:r>
      <w:r w:rsidR="00D96F07">
        <w:fldChar w:fldCharType="separate"/>
      </w:r>
      <w:r w:rsidR="00785D79">
        <w:rPr>
          <w:noProof/>
        </w:rPr>
        <w:t>8</w:t>
      </w:r>
      <w:r w:rsidR="00D96F07">
        <w:rPr>
          <w:noProof/>
        </w:rPr>
        <w:fldChar w:fldCharType="end"/>
      </w:r>
      <w:r>
        <w:rPr>
          <w:noProof/>
        </w:rPr>
        <w:t xml:space="preserve"> - D MEM interface</w:t>
      </w:r>
      <w:bookmarkEnd w:id="57"/>
    </w:p>
    <w:p w14:paraId="64CBCE6E" w14:textId="77777777" w:rsidR="00667477" w:rsidRDefault="00274E75" w:rsidP="00667477">
      <w:pPr>
        <w:keepNext/>
      </w:pPr>
      <w:r w:rsidRPr="00274E75">
        <w:rPr>
          <w:noProof/>
        </w:rPr>
        <w:drawing>
          <wp:inline distT="0" distB="0" distL="0" distR="0" wp14:anchorId="2D4F008A" wp14:editId="20B37FBF">
            <wp:extent cx="4913024" cy="4467225"/>
            <wp:effectExtent l="0" t="0" r="1905" b="0"/>
            <wp:docPr id="126" name="תמונה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37865" cy="4489812"/>
                    </a:xfrm>
                    <a:prstGeom prst="rect">
                      <a:avLst/>
                    </a:prstGeom>
                  </pic:spPr>
                </pic:pic>
              </a:graphicData>
            </a:graphic>
          </wp:inline>
        </w:drawing>
      </w:r>
    </w:p>
    <w:p w14:paraId="57BFEB68" w14:textId="46F4293B" w:rsidR="00FE59C4" w:rsidRPr="00EA0695" w:rsidRDefault="00667477" w:rsidP="00EA0695">
      <w:pPr>
        <w:pStyle w:val="ae"/>
      </w:pPr>
      <w:bookmarkStart w:id="58" w:name="_Toc91955521"/>
      <w:r>
        <w:t xml:space="preserve">Figure </w:t>
      </w:r>
      <w:fldSimple w:instr=" SEQ Figure \* ARABIC ">
        <w:r w:rsidR="00785D79">
          <w:rPr>
            <w:noProof/>
          </w:rPr>
          <w:t>20</w:t>
        </w:r>
      </w:fldSimple>
      <w:r>
        <w:rPr>
          <w:noProof/>
        </w:rPr>
        <w:t xml:space="preserve"> - D Mem logic design</w:t>
      </w:r>
      <w:bookmarkEnd w:id="58"/>
      <w:r w:rsidR="00FE59C4">
        <w:br w:type="page"/>
      </w:r>
    </w:p>
    <w:p w14:paraId="241C2E95" w14:textId="330EBEF1" w:rsidR="00D83F18" w:rsidRDefault="00217CF2" w:rsidP="00605BA8">
      <w:pPr>
        <w:pStyle w:val="2"/>
      </w:pPr>
      <w:bookmarkStart w:id="59" w:name="_Toc91966909"/>
      <w:r>
        <w:lastRenderedPageBreak/>
        <w:t>CR_MEM</w:t>
      </w:r>
      <w:bookmarkEnd w:id="59"/>
    </w:p>
    <w:p w14:paraId="203E450F" w14:textId="1272B7F7" w:rsidR="007F029B" w:rsidRDefault="008D0206" w:rsidP="00401DE5">
      <w:r>
        <w:t>The CR</w:t>
      </w:r>
      <w:r w:rsidR="00956048">
        <w:t xml:space="preserve"> </w:t>
      </w:r>
      <w:r w:rsidR="00E76803">
        <w:t>(Control registers)</w:t>
      </w:r>
      <w:r>
        <w:t xml:space="preserve"> Mem</w:t>
      </w:r>
      <w:r w:rsidR="00E76803">
        <w:t xml:space="preserve"> </w:t>
      </w:r>
      <w:r w:rsidR="00CA7ECF">
        <w:t xml:space="preserve">is a </w:t>
      </w:r>
      <w:r w:rsidR="00452435">
        <w:t>flip-flop-based</w:t>
      </w:r>
      <w:r w:rsidR="007D69A0">
        <w:t xml:space="preserve"> memory module</w:t>
      </w:r>
      <w:r w:rsidR="002F7B51">
        <w:t xml:space="preserve"> (unlike I mem and D mem which are S-RAM based)</w:t>
      </w:r>
      <w:r w:rsidR="00935EDC">
        <w:t>.</w:t>
      </w:r>
      <w:r w:rsidR="002F7B51">
        <w:t xml:space="preserve"> CR main purpose </w:t>
      </w:r>
      <w:r w:rsidR="00F63AA1">
        <w:t xml:space="preserve">is to </w:t>
      </w:r>
      <w:r w:rsidR="00CE7FBE">
        <w:t xml:space="preserve">be </w:t>
      </w:r>
      <w:r w:rsidR="000D6CB8">
        <w:t>the</w:t>
      </w:r>
      <w:r w:rsidR="00CE7FBE">
        <w:t xml:space="preserve"> </w:t>
      </w:r>
      <w:r w:rsidR="003C74E0">
        <w:t>"</w:t>
      </w:r>
      <w:r w:rsidR="00CE7FBE">
        <w:t>controls</w:t>
      </w:r>
      <w:r w:rsidR="003C74E0">
        <w:t xml:space="preserve">" memory region. </w:t>
      </w:r>
      <w:r w:rsidR="00A7058E">
        <w:t>The module contains ports from the core and from the RC</w:t>
      </w:r>
      <w:r w:rsidR="00452270">
        <w:t xml:space="preserve"> and contains 2 main sets of flops: Read Only</w:t>
      </w:r>
      <w:r w:rsidR="00C06478">
        <w:t xml:space="preserve"> and Read &amp; Write flops.</w:t>
      </w:r>
      <w:r w:rsidR="00922F8F">
        <w:t xml:space="preserve"> A logical "struct" </w:t>
      </w:r>
      <w:r w:rsidR="00481097">
        <w:t xml:space="preserve">contains a set of 1bit signals called </w:t>
      </w:r>
      <w:r w:rsidR="007F232C">
        <w:t>Cr_En</w:t>
      </w:r>
      <w:r w:rsidR="003A704B">
        <w:t xml:space="preserve">. Each of these signals is an "enable" signal for the many flops </w:t>
      </w:r>
      <w:r w:rsidR="005B7325">
        <w:t>in the flops sets. For example Cr.En</w:t>
      </w:r>
      <w:r w:rsidR="0069573C" w:rsidRPr="0069573C">
        <w:t xml:space="preserve"> .pc_0</w:t>
      </w:r>
      <w:r w:rsidR="0069573C">
        <w:t xml:space="preserve"> </w:t>
      </w:r>
      <w:r w:rsidR="006D6FCE">
        <w:t xml:space="preserve">is the enable signal for the flop holds the Pc of thread0. </w:t>
      </w:r>
      <w:r w:rsidR="008222A7">
        <w:t>W</w:t>
      </w:r>
      <w:r w:rsidR="006D6FCE">
        <w:t>hen th</w:t>
      </w:r>
      <w:r w:rsidR="00C95036">
        <w:t>e</w:t>
      </w:r>
      <w:r w:rsidR="006D6FCE">
        <w:t>s</w:t>
      </w:r>
      <w:r w:rsidR="00C95036">
        <w:t>e</w:t>
      </w:r>
      <w:r w:rsidR="006D6FCE">
        <w:t xml:space="preserve"> signals turns to `0, </w:t>
      </w:r>
      <w:r w:rsidR="00401DE5">
        <w:t>the Pc0 flop</w:t>
      </w:r>
      <w:r w:rsidR="00452270">
        <w:t xml:space="preserve"> </w:t>
      </w:r>
      <w:r w:rsidR="00401DE5">
        <w:t>holds the previous value.</w:t>
      </w:r>
      <w:r w:rsidR="00401DE5">
        <w:br/>
      </w:r>
      <w:r w:rsidR="00EE0CDE">
        <w:t xml:space="preserve">For the enable signals going to R&amp;W flops, they get their value </w:t>
      </w:r>
      <w:r w:rsidR="002F09B9">
        <w:t>depends o</w:t>
      </w:r>
      <w:r w:rsidR="00DE2DBD">
        <w:t xml:space="preserve">n the program running (if software accessed </w:t>
      </w:r>
      <w:r w:rsidR="00EB2222">
        <w:t>to "reset_pc_1" offset, the</w:t>
      </w:r>
      <w:r w:rsidR="00D113F7">
        <w:t xml:space="preserve"> "</w:t>
      </w:r>
      <w:r w:rsidR="00D113F7" w:rsidRPr="00D113F7">
        <w:t xml:space="preserve"> </w:t>
      </w:r>
      <w:r w:rsidR="00D113F7">
        <w:t>Cr.En</w:t>
      </w:r>
      <w:r w:rsidR="00D113F7" w:rsidRPr="0069573C">
        <w:t xml:space="preserve"> .pc_</w:t>
      </w:r>
      <w:r w:rsidR="00D113F7">
        <w:t>1" will set to `1). For those who</w:t>
      </w:r>
      <w:r w:rsidR="007F029B">
        <w:t xml:space="preserve"> connects to the R.O flops, they get their value from hardware.</w:t>
      </w:r>
    </w:p>
    <w:p w14:paraId="1A022EF8" w14:textId="2452C05A" w:rsidR="00605BA8" w:rsidRDefault="007F029B" w:rsidP="00401DE5">
      <w:r>
        <w:t>The Read Only</w:t>
      </w:r>
      <w:r w:rsidR="00442DC9">
        <w:t xml:space="preserve"> </w:t>
      </w:r>
      <w:r w:rsidR="00452270">
        <w:t xml:space="preserve">flops contains </w:t>
      </w:r>
      <w:r w:rsidR="00A87432">
        <w:t>22 flops that samples important system data</w:t>
      </w:r>
      <w:r w:rsidR="00F800A4">
        <w:t xml:space="preserve"> (thread i's PC, current running thread number, </w:t>
      </w:r>
      <w:r w:rsidR="00EF71E0">
        <w:t xml:space="preserve">current core, i mem and d mem MSB and many more). these R.O </w:t>
      </w:r>
      <w:r w:rsidR="00FC3C4B">
        <w:t>flops get their value from the hardware</w:t>
      </w:r>
      <w:r w:rsidR="00B64EF9">
        <w:t xml:space="preserve"> (for example the flops holding the current PC of a thread fed by input signal PcQ103H</w:t>
      </w:r>
      <w:r w:rsidR="000769EF">
        <w:t xml:space="preserve"> and the enable bit of the flop shuts down if the thread is in Freeze)</w:t>
      </w:r>
      <w:r w:rsidR="00452435">
        <w:t>.</w:t>
      </w:r>
      <w:r w:rsidR="005D7F43">
        <w:t xml:space="preserve"> </w:t>
      </w:r>
      <w:r w:rsidR="005D7F43" w:rsidRPr="00F62677">
        <w:rPr>
          <w:b/>
          <w:bCs/>
        </w:rPr>
        <w:t>These flops cannot get data from the software</w:t>
      </w:r>
      <w:r w:rsidR="00803D03">
        <w:t xml:space="preserve"> by no chance. If program ask to write data to R.O CR offset, nothing will happen</w:t>
      </w:r>
      <w:r w:rsidR="00F62677">
        <w:t>.</w:t>
      </w:r>
    </w:p>
    <w:p w14:paraId="15AA0FA5" w14:textId="4A21A635" w:rsidR="004D6640" w:rsidRDefault="004D6640" w:rsidP="00401DE5">
      <w:r>
        <w:t>An important CR</w:t>
      </w:r>
      <w:r w:rsidR="00F106A9">
        <w:t>s</w:t>
      </w:r>
      <w:r>
        <w:t xml:space="preserve"> </w:t>
      </w:r>
      <w:r w:rsidR="00420902">
        <w:t xml:space="preserve">to mention </w:t>
      </w:r>
      <w:r w:rsidR="00F106A9">
        <w:t>are</w:t>
      </w:r>
      <w:r w:rsidR="00420902">
        <w:t xml:space="preserve"> those which </w:t>
      </w:r>
      <w:r w:rsidR="000253ED">
        <w:t xml:space="preserve">contains the stack base offset. In our </w:t>
      </w:r>
      <w:r w:rsidR="006A07A9">
        <w:t>validation plan</w:t>
      </w:r>
      <w:r w:rsidR="001C25AF">
        <w:t xml:space="preserve">, using the program, each thread </w:t>
      </w:r>
      <w:r w:rsidR="00867ECE">
        <w:t>accessed those CRs at the beginning of the program and save</w:t>
      </w:r>
      <w:r w:rsidR="00F106A9">
        <w:t>d</w:t>
      </w:r>
      <w:r w:rsidR="00867ECE">
        <w:t xml:space="preserve"> the value as the stack base offset.</w:t>
      </w:r>
    </w:p>
    <w:p w14:paraId="25BCE40F" w14:textId="1B933D25" w:rsidR="00F62677" w:rsidRDefault="00F62677" w:rsidP="00401DE5">
      <w:r>
        <w:t xml:space="preserve">The Read &amp; Write </w:t>
      </w:r>
      <w:r w:rsidR="007A6A9E">
        <w:t xml:space="preserve">flops </w:t>
      </w:r>
      <w:r w:rsidR="00C85BA2">
        <w:t>contains 2</w:t>
      </w:r>
      <w:r w:rsidR="00870AC9">
        <w:t>4</w:t>
      </w:r>
      <w:r w:rsidR="00C85BA2">
        <w:t xml:space="preserve"> flops that samples </w:t>
      </w:r>
      <w:r w:rsidR="00BE2EE5">
        <w:t>data coming from the software</w:t>
      </w:r>
      <w:r w:rsidR="00870AC9">
        <w:t xml:space="preserve">. 16 of these flops holds readable system data </w:t>
      </w:r>
      <w:r w:rsidR="00932590">
        <w:t>like the R.O flops but it can also changed by the software (for example change the stack base offset of a thread).</w:t>
      </w:r>
      <w:r w:rsidR="00246992">
        <w:t xml:space="preserve"> The 8 other flops are also called "Core_CR". These flops can get the values `0 or `1 </w:t>
      </w:r>
      <w:r w:rsidR="00876ABC">
        <w:t xml:space="preserve">by the write data from program and </w:t>
      </w:r>
      <w:r w:rsidR="003E1EB8">
        <w:t>those values going directly to the core and affects the behavior of it</w:t>
      </w:r>
      <w:r w:rsidR="002D4889">
        <w:t>. For example if "</w:t>
      </w:r>
      <w:r w:rsidR="002D4889" w:rsidRPr="002D4889">
        <w:t xml:space="preserve"> core_cr.rst_pc_0</w:t>
      </w:r>
      <w:r w:rsidR="002D4889">
        <w:t>" signal will set to `1, then by going to the core it will cause the Pc of thread0 to reset and go back to 0 value.</w:t>
      </w:r>
    </w:p>
    <w:p w14:paraId="7A9D67D7" w14:textId="5A9392C1" w:rsidR="00893BCC" w:rsidRDefault="00893BCC" w:rsidP="00401DE5">
      <w:r>
        <w:t>It</w:t>
      </w:r>
      <w:r w:rsidR="008222A7">
        <w:t>’</w:t>
      </w:r>
      <w:r>
        <w:t xml:space="preserve">s important to mention that the </w:t>
      </w:r>
      <w:r w:rsidRPr="00FE59C4">
        <w:rPr>
          <w:b/>
          <w:bCs/>
        </w:rPr>
        <w:t>Ring gets priority on the Core</w:t>
      </w:r>
      <w:r>
        <w:t xml:space="preserve"> if both wants to write data to CR</w:t>
      </w:r>
      <w:r w:rsidR="00BF7378">
        <w:t>.</w:t>
      </w:r>
    </w:p>
    <w:p w14:paraId="36EC4B3C" w14:textId="6CB0C56A" w:rsidR="00BF7378" w:rsidRDefault="00BF7378" w:rsidP="00401DE5">
      <w:r>
        <w:t>CR mem interface:</w:t>
      </w:r>
    </w:p>
    <w:tbl>
      <w:tblPr>
        <w:tblStyle w:val="4-3"/>
        <w:tblW w:w="9170" w:type="dxa"/>
        <w:tblInd w:w="-95" w:type="dxa"/>
        <w:tblLayout w:type="fixed"/>
        <w:tblLook w:val="04A0" w:firstRow="1" w:lastRow="0" w:firstColumn="1" w:lastColumn="0" w:noHBand="0" w:noVBand="1"/>
      </w:tblPr>
      <w:tblGrid>
        <w:gridCol w:w="2250"/>
        <w:gridCol w:w="540"/>
        <w:gridCol w:w="990"/>
        <w:gridCol w:w="5390"/>
      </w:tblGrid>
      <w:tr w:rsidR="00E92D51" w14:paraId="30427393" w14:textId="77777777" w:rsidTr="004877EE">
        <w:trPr>
          <w:cnfStyle w:val="100000000000" w:firstRow="1" w:lastRow="0" w:firstColumn="0" w:lastColumn="0" w:oddVBand="0" w:evenVBand="0" w:oddHBand="0"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2250" w:type="dxa"/>
            <w:hideMark/>
          </w:tcPr>
          <w:p w14:paraId="283F0312" w14:textId="392D95CF" w:rsidR="00E92D51" w:rsidRDefault="00E92D51" w:rsidP="004877EE">
            <w:pPr>
              <w:pStyle w:val="af"/>
              <w:rPr>
                <w:sz w:val="20"/>
                <w:szCs w:val="20"/>
              </w:rPr>
            </w:pPr>
            <w:r>
              <w:rPr>
                <w:sz w:val="20"/>
                <w:szCs w:val="20"/>
              </w:rPr>
              <w:t>ame</w:t>
            </w:r>
          </w:p>
        </w:tc>
        <w:tc>
          <w:tcPr>
            <w:tcW w:w="540" w:type="dxa"/>
            <w:hideMark/>
          </w:tcPr>
          <w:p w14:paraId="14657F91" w14:textId="77777777" w:rsidR="00E92D51" w:rsidRDefault="00E92D51" w:rsidP="004877EE">
            <w:pPr>
              <w:pStyle w:val="af"/>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Size</w:t>
            </w:r>
          </w:p>
        </w:tc>
        <w:tc>
          <w:tcPr>
            <w:tcW w:w="990" w:type="dxa"/>
            <w:hideMark/>
          </w:tcPr>
          <w:p w14:paraId="14DB8FBB" w14:textId="77777777" w:rsidR="00E92D51" w:rsidRDefault="00E92D51" w:rsidP="004877EE">
            <w:pPr>
              <w:pStyle w:val="af"/>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Direction</w:t>
            </w:r>
          </w:p>
        </w:tc>
        <w:tc>
          <w:tcPr>
            <w:tcW w:w="5390" w:type="dxa"/>
            <w:hideMark/>
          </w:tcPr>
          <w:p w14:paraId="4625B94C" w14:textId="77777777" w:rsidR="00E92D51" w:rsidRDefault="00E92D51" w:rsidP="004877EE">
            <w:pPr>
              <w:pStyle w:val="af"/>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Description</w:t>
            </w:r>
          </w:p>
        </w:tc>
      </w:tr>
      <w:tr w:rsidR="00E92D51" w14:paraId="143C303D" w14:textId="77777777" w:rsidTr="004877EE">
        <w:trPr>
          <w:cnfStyle w:val="000000100000" w:firstRow="0" w:lastRow="0" w:firstColumn="0" w:lastColumn="0" w:oddVBand="0" w:evenVBand="0" w:oddHBand="1" w:evenHBand="0" w:firstRowFirstColumn="0" w:firstRowLastColumn="0" w:lastRowFirstColumn="0" w:lastRowLastColumn="0"/>
          <w:trHeight w:val="163"/>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0589583" w14:textId="77777777" w:rsidR="00E92D51" w:rsidRPr="0089254B" w:rsidRDefault="00E92D51" w:rsidP="004877EE">
            <w:pPr>
              <w:pStyle w:val="af"/>
              <w:rPr>
                <w:color w:val="000000" w:themeColor="text1"/>
                <w:sz w:val="18"/>
                <w:szCs w:val="18"/>
              </w:rPr>
            </w:pPr>
            <w:r w:rsidRPr="00A261F4">
              <w:rPr>
                <w:color w:val="000000" w:themeColor="text1"/>
                <w:sz w:val="18"/>
                <w:szCs w:val="18"/>
              </w:rPr>
              <w:t>QClk</w:t>
            </w:r>
          </w:p>
        </w:tc>
        <w:tc>
          <w:tcPr>
            <w:tcW w:w="5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16C8486" w14:textId="77777777" w:rsidR="00E92D51" w:rsidRDefault="00E92D51" w:rsidP="004877EE">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A261F4">
              <w:rPr>
                <w:sz w:val="18"/>
                <w:szCs w:val="18"/>
              </w:rPr>
              <w:t>1</w:t>
            </w:r>
          </w:p>
        </w:tc>
        <w:tc>
          <w:tcPr>
            <w:tcW w:w="9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B2502E4" w14:textId="77777777" w:rsidR="00E92D51" w:rsidRDefault="00E92D51" w:rsidP="004877EE">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A261F4">
              <w:rPr>
                <w:sz w:val="18"/>
                <w:szCs w:val="18"/>
              </w:rPr>
              <w:t>input</w:t>
            </w:r>
          </w:p>
        </w:tc>
        <w:tc>
          <w:tcPr>
            <w:tcW w:w="53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5ECB081" w14:textId="77777777" w:rsidR="00E92D51" w:rsidRDefault="00E92D51" w:rsidP="004877EE">
            <w:pPr>
              <w:pStyle w:val="af"/>
              <w:keepNext/>
              <w:cnfStyle w:val="000000100000" w:firstRow="0" w:lastRow="0" w:firstColumn="0" w:lastColumn="0" w:oddVBand="0" w:evenVBand="0" w:oddHBand="1" w:evenHBand="0" w:firstRowFirstColumn="0" w:firstRowLastColumn="0" w:lastRowFirstColumn="0" w:lastRowLastColumn="0"/>
              <w:rPr>
                <w:sz w:val="18"/>
                <w:szCs w:val="18"/>
              </w:rPr>
            </w:pPr>
            <w:r w:rsidRPr="00A261F4">
              <w:rPr>
                <w:sz w:val="18"/>
                <w:szCs w:val="18"/>
              </w:rPr>
              <w:t>Clock signal</w:t>
            </w:r>
          </w:p>
        </w:tc>
      </w:tr>
      <w:tr w:rsidR="00E92D51" w14:paraId="06029120" w14:textId="77777777" w:rsidTr="004877EE">
        <w:trPr>
          <w:trHeight w:val="163"/>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41352E0" w14:textId="77777777" w:rsidR="00E92D51" w:rsidRPr="0089254B" w:rsidRDefault="00E92D51" w:rsidP="004877EE">
            <w:pPr>
              <w:pStyle w:val="af"/>
              <w:rPr>
                <w:color w:val="000000" w:themeColor="text1"/>
                <w:sz w:val="18"/>
                <w:szCs w:val="18"/>
              </w:rPr>
            </w:pPr>
            <w:r w:rsidRPr="00A261F4">
              <w:rPr>
                <w:color w:val="000000" w:themeColor="text1"/>
                <w:sz w:val="18"/>
                <w:szCs w:val="18"/>
              </w:rPr>
              <w:t>RstQnnnH</w:t>
            </w:r>
          </w:p>
        </w:tc>
        <w:tc>
          <w:tcPr>
            <w:tcW w:w="5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45F367D" w14:textId="77777777" w:rsidR="00E92D51" w:rsidRDefault="00E92D51" w:rsidP="004877EE">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A261F4">
              <w:rPr>
                <w:color w:val="000000" w:themeColor="text1"/>
                <w:sz w:val="18"/>
                <w:szCs w:val="18"/>
              </w:rPr>
              <w:t>1</w:t>
            </w:r>
          </w:p>
        </w:tc>
        <w:tc>
          <w:tcPr>
            <w:tcW w:w="9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3BA2E74" w14:textId="77777777" w:rsidR="00E92D51" w:rsidRDefault="00E92D51" w:rsidP="004877EE">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A261F4">
              <w:rPr>
                <w:color w:val="000000" w:themeColor="text1"/>
                <w:sz w:val="18"/>
                <w:szCs w:val="18"/>
              </w:rPr>
              <w:t>Input</w:t>
            </w:r>
          </w:p>
        </w:tc>
        <w:tc>
          <w:tcPr>
            <w:tcW w:w="53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894F832" w14:textId="516C4BC6" w:rsidR="00E92D51" w:rsidRDefault="00E92D51" w:rsidP="002E60A5">
            <w:pPr>
              <w:pStyle w:val="af"/>
              <w:keepNext/>
              <w:tabs>
                <w:tab w:val="left" w:pos="1755"/>
              </w:tabs>
              <w:cnfStyle w:val="000000000000" w:firstRow="0" w:lastRow="0" w:firstColumn="0" w:lastColumn="0" w:oddVBand="0" w:evenVBand="0" w:oddHBand="0" w:evenHBand="0" w:firstRowFirstColumn="0" w:firstRowLastColumn="0" w:lastRowFirstColumn="0" w:lastRowLastColumn="0"/>
              <w:rPr>
                <w:sz w:val="18"/>
                <w:szCs w:val="18"/>
              </w:rPr>
            </w:pPr>
            <w:r w:rsidRPr="00A261F4">
              <w:rPr>
                <w:sz w:val="18"/>
                <w:szCs w:val="18"/>
              </w:rPr>
              <w:t>Reset signal</w:t>
            </w:r>
            <w:r w:rsidR="002E60A5">
              <w:rPr>
                <w:sz w:val="18"/>
                <w:szCs w:val="18"/>
              </w:rPr>
              <w:tab/>
            </w:r>
          </w:p>
        </w:tc>
      </w:tr>
      <w:tr w:rsidR="002E60A5" w14:paraId="31A0E027" w14:textId="77777777" w:rsidTr="004877EE">
        <w:trPr>
          <w:cnfStyle w:val="000000100000" w:firstRow="0" w:lastRow="0" w:firstColumn="0" w:lastColumn="0" w:oddVBand="0" w:evenVBand="0" w:oddHBand="1" w:evenHBand="0" w:firstRowFirstColumn="0" w:firstRowLastColumn="0" w:lastRowFirstColumn="0" w:lastRowLastColumn="0"/>
          <w:trHeight w:val="163"/>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76D453C" w14:textId="5681F596" w:rsidR="002E60A5" w:rsidRPr="00A261F4" w:rsidRDefault="002E60A5" w:rsidP="004877EE">
            <w:pPr>
              <w:pStyle w:val="af"/>
              <w:rPr>
                <w:color w:val="000000" w:themeColor="text1"/>
                <w:sz w:val="18"/>
                <w:szCs w:val="18"/>
              </w:rPr>
            </w:pPr>
            <w:r w:rsidRPr="002E60A5">
              <w:rPr>
                <w:color w:val="000000" w:themeColor="text1"/>
                <w:sz w:val="18"/>
                <w:szCs w:val="18"/>
              </w:rPr>
              <w:t>CoreIdStrap</w:t>
            </w:r>
          </w:p>
        </w:tc>
        <w:tc>
          <w:tcPr>
            <w:tcW w:w="5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605CC3E" w14:textId="045107F3" w:rsidR="002E60A5" w:rsidRPr="00A261F4" w:rsidRDefault="002E60A5" w:rsidP="004877EE">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Pr>
                <w:color w:val="000000" w:themeColor="text1"/>
                <w:sz w:val="18"/>
                <w:szCs w:val="18"/>
              </w:rPr>
              <w:t>8</w:t>
            </w:r>
          </w:p>
        </w:tc>
        <w:tc>
          <w:tcPr>
            <w:tcW w:w="9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7792368" w14:textId="0EAAF2F4" w:rsidR="002E60A5" w:rsidRPr="00A261F4" w:rsidRDefault="002E60A5" w:rsidP="004877EE">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Pr>
                <w:color w:val="000000" w:themeColor="text1"/>
                <w:sz w:val="18"/>
                <w:szCs w:val="18"/>
              </w:rPr>
              <w:t>input</w:t>
            </w:r>
          </w:p>
        </w:tc>
        <w:tc>
          <w:tcPr>
            <w:tcW w:w="53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D500370" w14:textId="50380720" w:rsidR="002E60A5" w:rsidRPr="00A261F4" w:rsidRDefault="000F3721" w:rsidP="002E60A5">
            <w:pPr>
              <w:pStyle w:val="af"/>
              <w:keepNext/>
              <w:tabs>
                <w:tab w:val="left" w:pos="1755"/>
              </w:tabs>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Id of the local core</w:t>
            </w:r>
          </w:p>
        </w:tc>
      </w:tr>
      <w:tr w:rsidR="00E92D51" w:rsidRPr="003E7CFF" w14:paraId="55C3EE34" w14:textId="77777777" w:rsidTr="004877EE">
        <w:trPr>
          <w:trHeight w:val="173"/>
        </w:trPr>
        <w:tc>
          <w:tcPr>
            <w:cnfStyle w:val="001000000000" w:firstRow="0" w:lastRow="0" w:firstColumn="1" w:lastColumn="0" w:oddVBand="0" w:evenVBand="0" w:oddHBand="0" w:evenHBand="0" w:firstRowFirstColumn="0" w:firstRowLastColumn="0" w:lastRowFirstColumn="0" w:lastRowLastColumn="0"/>
            <w:tcW w:w="9170" w:type="dxa"/>
            <w:gridSpan w:val="4"/>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B862EF3" w14:textId="77777777" w:rsidR="00E92D51" w:rsidRPr="003E7CFF" w:rsidRDefault="00E92D51" w:rsidP="004877EE">
            <w:pPr>
              <w:pStyle w:val="af"/>
              <w:rPr>
                <w:sz w:val="18"/>
                <w:szCs w:val="18"/>
              </w:rPr>
            </w:pPr>
            <w:r>
              <w:rPr>
                <w:sz w:val="18"/>
                <w:szCs w:val="18"/>
              </w:rPr>
              <w:t>Core Interface</w:t>
            </w:r>
          </w:p>
        </w:tc>
      </w:tr>
      <w:tr w:rsidR="00E92D51" w14:paraId="5658FCA7" w14:textId="77777777" w:rsidTr="004877EE">
        <w:trPr>
          <w:cnfStyle w:val="000000100000" w:firstRow="0" w:lastRow="0" w:firstColumn="0" w:lastColumn="0" w:oddVBand="0" w:evenVBand="0" w:oddHBand="1" w:evenHBand="0" w:firstRowFirstColumn="0" w:firstRowLastColumn="0" w:lastRowFirstColumn="0" w:lastRowLastColumn="0"/>
          <w:trHeight w:val="163"/>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8961722" w14:textId="2F6F0003" w:rsidR="00E92D51" w:rsidRPr="00880AB5" w:rsidRDefault="000074D7" w:rsidP="004877EE">
            <w:pPr>
              <w:pStyle w:val="af"/>
              <w:rPr>
                <w:color w:val="000000" w:themeColor="text1"/>
                <w:sz w:val="18"/>
                <w:szCs w:val="18"/>
              </w:rPr>
            </w:pPr>
            <w:r w:rsidRPr="000074D7">
              <w:rPr>
                <w:color w:val="000000" w:themeColor="text1"/>
                <w:sz w:val="18"/>
                <w:szCs w:val="18"/>
              </w:rPr>
              <w:t>CrAddressQ103H</w:t>
            </w:r>
          </w:p>
        </w:tc>
        <w:tc>
          <w:tcPr>
            <w:tcW w:w="5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1024FD1" w14:textId="77777777" w:rsidR="00E92D51" w:rsidRDefault="00E92D51" w:rsidP="004877EE">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Pr>
                <w:color w:val="000000" w:themeColor="text1"/>
                <w:sz w:val="18"/>
                <w:szCs w:val="18"/>
              </w:rPr>
              <w:t>32</w:t>
            </w:r>
          </w:p>
        </w:tc>
        <w:tc>
          <w:tcPr>
            <w:tcW w:w="9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0BCBDF3" w14:textId="77777777" w:rsidR="00E92D51" w:rsidRPr="00624FEF" w:rsidRDefault="00E92D51" w:rsidP="004877EE">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Pr>
                <w:color w:val="000000" w:themeColor="text1"/>
                <w:sz w:val="18"/>
                <w:szCs w:val="18"/>
              </w:rPr>
              <w:t>input</w:t>
            </w:r>
          </w:p>
        </w:tc>
        <w:tc>
          <w:tcPr>
            <w:tcW w:w="53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3CFCF86" w14:textId="240FE9AD" w:rsidR="00E92D51" w:rsidRDefault="009B3BAE" w:rsidP="004877EE">
            <w:pPr>
              <w:pStyle w:val="af"/>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CR</w:t>
            </w:r>
            <w:r w:rsidR="002B6E96">
              <w:rPr>
                <w:sz w:val="18"/>
                <w:szCs w:val="18"/>
              </w:rPr>
              <w:t xml:space="preserve"> offset </w:t>
            </w:r>
            <w:r w:rsidR="00E92D51">
              <w:rPr>
                <w:sz w:val="18"/>
                <w:szCs w:val="18"/>
              </w:rPr>
              <w:t>address coming from core</w:t>
            </w:r>
          </w:p>
        </w:tc>
      </w:tr>
      <w:tr w:rsidR="00AF248B" w14:paraId="7426860A" w14:textId="77777777" w:rsidTr="004877EE">
        <w:trPr>
          <w:trHeight w:val="163"/>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97890BA" w14:textId="0E9C4201" w:rsidR="00AF248B" w:rsidRPr="000074D7" w:rsidRDefault="00AF248B" w:rsidP="004877EE">
            <w:pPr>
              <w:pStyle w:val="af"/>
              <w:rPr>
                <w:color w:val="000000" w:themeColor="text1"/>
                <w:sz w:val="18"/>
                <w:szCs w:val="18"/>
              </w:rPr>
            </w:pPr>
            <w:r w:rsidRPr="00AF248B">
              <w:rPr>
                <w:color w:val="000000" w:themeColor="text1"/>
                <w:sz w:val="18"/>
                <w:szCs w:val="18"/>
              </w:rPr>
              <w:t>ThreadQ103H</w:t>
            </w:r>
          </w:p>
        </w:tc>
        <w:tc>
          <w:tcPr>
            <w:tcW w:w="5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154F8EE" w14:textId="112403D0" w:rsidR="00AF248B" w:rsidRDefault="00AF248B" w:rsidP="004877EE">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Pr>
                <w:color w:val="000000" w:themeColor="text1"/>
                <w:sz w:val="18"/>
                <w:szCs w:val="18"/>
              </w:rPr>
              <w:t>4</w:t>
            </w:r>
          </w:p>
        </w:tc>
        <w:tc>
          <w:tcPr>
            <w:tcW w:w="9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3DE6F46" w14:textId="680C41E9" w:rsidR="00AF248B" w:rsidRDefault="00AF248B" w:rsidP="004877EE">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Pr>
                <w:color w:val="000000" w:themeColor="text1"/>
                <w:sz w:val="18"/>
                <w:szCs w:val="18"/>
              </w:rPr>
              <w:t>input</w:t>
            </w:r>
          </w:p>
        </w:tc>
        <w:tc>
          <w:tcPr>
            <w:tcW w:w="53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75F7560" w14:textId="39FC8A7C" w:rsidR="00AF248B" w:rsidRDefault="00EC5A43" w:rsidP="004877EE">
            <w:pPr>
              <w:pStyle w:val="af"/>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Thread Id of the thread currently on stage Q10</w:t>
            </w:r>
            <w:r w:rsidR="00B46AB9">
              <w:rPr>
                <w:sz w:val="18"/>
                <w:szCs w:val="18"/>
              </w:rPr>
              <w:t>3</w:t>
            </w:r>
            <w:r>
              <w:rPr>
                <w:sz w:val="18"/>
                <w:szCs w:val="18"/>
              </w:rPr>
              <w:t>H</w:t>
            </w:r>
          </w:p>
        </w:tc>
      </w:tr>
      <w:tr w:rsidR="00EC5A43" w14:paraId="6BA3C7E5" w14:textId="77777777" w:rsidTr="004877EE">
        <w:trPr>
          <w:cnfStyle w:val="000000100000" w:firstRow="0" w:lastRow="0" w:firstColumn="0" w:lastColumn="0" w:oddVBand="0" w:evenVBand="0" w:oddHBand="1" w:evenHBand="0" w:firstRowFirstColumn="0" w:firstRowLastColumn="0" w:lastRowFirstColumn="0" w:lastRowLastColumn="0"/>
          <w:trHeight w:val="163"/>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5B1ACE5" w14:textId="082789ED" w:rsidR="00EC5A43" w:rsidRPr="00AF248B" w:rsidRDefault="00EC5A43" w:rsidP="004877EE">
            <w:pPr>
              <w:pStyle w:val="af"/>
              <w:rPr>
                <w:color w:val="000000" w:themeColor="text1"/>
                <w:sz w:val="18"/>
                <w:szCs w:val="18"/>
              </w:rPr>
            </w:pPr>
            <w:r w:rsidRPr="00EC5A43">
              <w:rPr>
                <w:color w:val="000000" w:themeColor="text1"/>
                <w:sz w:val="18"/>
                <w:szCs w:val="18"/>
              </w:rPr>
              <w:t>PcQ103H</w:t>
            </w:r>
          </w:p>
        </w:tc>
        <w:tc>
          <w:tcPr>
            <w:tcW w:w="5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C4298B7" w14:textId="58FDA028" w:rsidR="00EC5A43" w:rsidRDefault="00EC5A43" w:rsidP="004877EE">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Pr>
                <w:color w:val="000000" w:themeColor="text1"/>
                <w:sz w:val="18"/>
                <w:szCs w:val="18"/>
              </w:rPr>
              <w:t>32</w:t>
            </w:r>
          </w:p>
        </w:tc>
        <w:tc>
          <w:tcPr>
            <w:tcW w:w="9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1E9A848" w14:textId="74A8D4C6" w:rsidR="00EC5A43" w:rsidRDefault="00B46AB9" w:rsidP="004877EE">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Pr>
                <w:color w:val="000000" w:themeColor="text1"/>
                <w:sz w:val="18"/>
                <w:szCs w:val="18"/>
              </w:rPr>
              <w:t>input</w:t>
            </w:r>
          </w:p>
        </w:tc>
        <w:tc>
          <w:tcPr>
            <w:tcW w:w="53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BE9991E" w14:textId="4975BDC7" w:rsidR="00EC5A43" w:rsidRDefault="00B46AB9" w:rsidP="004877EE">
            <w:pPr>
              <w:pStyle w:val="af"/>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Pc of the thread currently on stage Q103H</w:t>
            </w:r>
          </w:p>
        </w:tc>
      </w:tr>
      <w:tr w:rsidR="00E92D51" w:rsidRPr="00AE7F08" w14:paraId="2B5B132B" w14:textId="77777777" w:rsidTr="004877EE">
        <w:trPr>
          <w:trHeight w:val="163"/>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EE17C9E" w14:textId="352128B9" w:rsidR="00E92D51" w:rsidRPr="00070921" w:rsidRDefault="00B46AB9" w:rsidP="004877EE">
            <w:pPr>
              <w:pStyle w:val="af"/>
              <w:rPr>
                <w:color w:val="000000" w:themeColor="text1"/>
                <w:sz w:val="18"/>
                <w:szCs w:val="18"/>
              </w:rPr>
            </w:pPr>
            <w:r w:rsidRPr="00B46AB9">
              <w:rPr>
                <w:color w:val="000000" w:themeColor="text1"/>
                <w:sz w:val="18"/>
                <w:szCs w:val="18"/>
              </w:rPr>
              <w:t>CrWrDataQ103H</w:t>
            </w:r>
          </w:p>
        </w:tc>
        <w:tc>
          <w:tcPr>
            <w:tcW w:w="5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B768D19" w14:textId="77777777" w:rsidR="00E92D51" w:rsidRPr="003E7CFF" w:rsidRDefault="00E92D51" w:rsidP="004877EE">
            <w:pPr>
              <w:pStyle w:val="af"/>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32</w:t>
            </w:r>
          </w:p>
        </w:tc>
        <w:tc>
          <w:tcPr>
            <w:tcW w:w="9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E0FA770" w14:textId="77777777" w:rsidR="00E92D51" w:rsidRPr="003E7CFF" w:rsidRDefault="00E92D51" w:rsidP="004877EE">
            <w:pPr>
              <w:pStyle w:val="af"/>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input</w:t>
            </w:r>
          </w:p>
        </w:tc>
        <w:tc>
          <w:tcPr>
            <w:tcW w:w="53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99745BC" w14:textId="563500D5" w:rsidR="00E92D51" w:rsidRPr="00AE7F08" w:rsidRDefault="00E92D51" w:rsidP="004877EE">
            <w:pPr>
              <w:pStyle w:val="af"/>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data to be written by the core</w:t>
            </w:r>
            <w:r w:rsidR="00233EBA">
              <w:rPr>
                <w:sz w:val="18"/>
                <w:szCs w:val="18"/>
              </w:rPr>
              <w:t xml:space="preserve"> </w:t>
            </w:r>
            <w:r w:rsidR="009616DD">
              <w:rPr>
                <w:sz w:val="18"/>
                <w:szCs w:val="18"/>
              </w:rPr>
              <w:t>to CR Read &amp; Write Flops</w:t>
            </w:r>
          </w:p>
        </w:tc>
      </w:tr>
      <w:tr w:rsidR="00E92D51" w:rsidRPr="003E7CFF" w14:paraId="054C3A5F" w14:textId="77777777" w:rsidTr="004877EE">
        <w:trPr>
          <w:cnfStyle w:val="000000100000" w:firstRow="0" w:lastRow="0" w:firstColumn="0" w:lastColumn="0" w:oddVBand="0" w:evenVBand="0" w:oddHBand="1" w:evenHBand="0" w:firstRowFirstColumn="0" w:firstRowLastColumn="0" w:lastRowFirstColumn="0" w:lastRowLastColumn="0"/>
          <w:trHeight w:val="163"/>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FFB123D" w14:textId="24D0B68D" w:rsidR="00E92D51" w:rsidRPr="00070921" w:rsidRDefault="006E73D4" w:rsidP="004877EE">
            <w:pPr>
              <w:pStyle w:val="af"/>
              <w:rPr>
                <w:color w:val="000000" w:themeColor="text1"/>
                <w:sz w:val="18"/>
                <w:szCs w:val="18"/>
              </w:rPr>
            </w:pPr>
            <w:r w:rsidRPr="006E73D4">
              <w:rPr>
                <w:color w:val="000000" w:themeColor="text1"/>
                <w:sz w:val="18"/>
                <w:szCs w:val="18"/>
              </w:rPr>
              <w:t>CrRdEnQ103H</w:t>
            </w:r>
          </w:p>
        </w:tc>
        <w:tc>
          <w:tcPr>
            <w:tcW w:w="5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DF7A226" w14:textId="77777777" w:rsidR="00E92D51" w:rsidRPr="003E7CFF" w:rsidRDefault="00E92D51" w:rsidP="004877EE">
            <w:pPr>
              <w:pStyle w:val="af"/>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w:t>
            </w:r>
          </w:p>
        </w:tc>
        <w:tc>
          <w:tcPr>
            <w:tcW w:w="9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0146C89" w14:textId="77777777" w:rsidR="00E92D51" w:rsidRPr="003E7CFF" w:rsidRDefault="00E92D51" w:rsidP="004877EE">
            <w:pPr>
              <w:pStyle w:val="af"/>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input</w:t>
            </w:r>
          </w:p>
        </w:tc>
        <w:tc>
          <w:tcPr>
            <w:tcW w:w="53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A94B0B8" w14:textId="77777777" w:rsidR="00E92D51" w:rsidRPr="003E7CFF" w:rsidRDefault="00E92D51" w:rsidP="004877EE">
            <w:pPr>
              <w:pStyle w:val="af"/>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read enable bit from the core</w:t>
            </w:r>
          </w:p>
        </w:tc>
      </w:tr>
      <w:tr w:rsidR="00E92D51" w:rsidRPr="003E7CFF" w14:paraId="401C93DE" w14:textId="77777777" w:rsidTr="004877EE">
        <w:trPr>
          <w:trHeight w:val="163"/>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867F27A" w14:textId="1EEE658B" w:rsidR="00E92D51" w:rsidRPr="00624FEF" w:rsidRDefault="006E73D4" w:rsidP="004877EE">
            <w:pPr>
              <w:pStyle w:val="af"/>
              <w:rPr>
                <w:color w:val="000000" w:themeColor="text1"/>
                <w:sz w:val="18"/>
                <w:szCs w:val="18"/>
              </w:rPr>
            </w:pPr>
            <w:r w:rsidRPr="006E73D4">
              <w:rPr>
                <w:color w:val="000000" w:themeColor="text1"/>
                <w:sz w:val="18"/>
                <w:szCs w:val="18"/>
              </w:rPr>
              <w:t>CrWrEnQ103H</w:t>
            </w:r>
          </w:p>
        </w:tc>
        <w:tc>
          <w:tcPr>
            <w:tcW w:w="5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6CE135B" w14:textId="77777777" w:rsidR="00E92D51" w:rsidRPr="00624FEF" w:rsidRDefault="00E92D51" w:rsidP="004877EE">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Pr>
                <w:color w:val="000000" w:themeColor="text1"/>
                <w:sz w:val="18"/>
                <w:szCs w:val="18"/>
              </w:rPr>
              <w:t>1</w:t>
            </w:r>
            <w:r w:rsidRPr="00624FEF">
              <w:rPr>
                <w:color w:val="000000" w:themeColor="text1"/>
                <w:sz w:val="18"/>
                <w:szCs w:val="18"/>
              </w:rPr>
              <w:t xml:space="preserve"> </w:t>
            </w:r>
          </w:p>
        </w:tc>
        <w:tc>
          <w:tcPr>
            <w:tcW w:w="9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AC94627" w14:textId="77777777" w:rsidR="00E92D51" w:rsidRPr="00624FEF" w:rsidRDefault="00E92D51" w:rsidP="004877EE">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Pr>
                <w:color w:val="000000" w:themeColor="text1"/>
                <w:sz w:val="18"/>
                <w:szCs w:val="18"/>
              </w:rPr>
              <w:t>input</w:t>
            </w:r>
          </w:p>
        </w:tc>
        <w:tc>
          <w:tcPr>
            <w:tcW w:w="53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6951392" w14:textId="77777777" w:rsidR="00E92D51" w:rsidRPr="003E7CFF" w:rsidRDefault="00E92D51" w:rsidP="004877EE">
            <w:pPr>
              <w:pStyle w:val="af"/>
              <w:tabs>
                <w:tab w:val="center" w:pos="2587"/>
              </w:tabs>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write enable from the core</w:t>
            </w:r>
            <w:r>
              <w:rPr>
                <w:sz w:val="18"/>
                <w:szCs w:val="18"/>
              </w:rPr>
              <w:tab/>
            </w:r>
          </w:p>
        </w:tc>
      </w:tr>
      <w:tr w:rsidR="006E73D4" w14:paraId="017E7235" w14:textId="77777777" w:rsidTr="004877EE">
        <w:trPr>
          <w:cnfStyle w:val="000000100000" w:firstRow="0" w:lastRow="0" w:firstColumn="0" w:lastColumn="0" w:oddVBand="0" w:evenVBand="0" w:oddHBand="1" w:evenHBand="0" w:firstRowFirstColumn="0" w:firstRowLastColumn="0" w:lastRowFirstColumn="0" w:lastRowLastColumn="0"/>
          <w:trHeight w:val="163"/>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F1D9C1D" w14:textId="77777777" w:rsidR="006E73D4" w:rsidRPr="006572D5" w:rsidRDefault="006E73D4" w:rsidP="004877EE">
            <w:pPr>
              <w:pStyle w:val="af"/>
              <w:rPr>
                <w:color w:val="000000" w:themeColor="text1"/>
                <w:sz w:val="18"/>
                <w:szCs w:val="18"/>
              </w:rPr>
            </w:pPr>
            <w:r w:rsidRPr="006E73D4">
              <w:rPr>
                <w:color w:val="000000" w:themeColor="text1"/>
                <w:sz w:val="18"/>
                <w:szCs w:val="18"/>
              </w:rPr>
              <w:t>CrRdDataQ104H</w:t>
            </w:r>
          </w:p>
        </w:tc>
        <w:tc>
          <w:tcPr>
            <w:tcW w:w="5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DFACC2B" w14:textId="77777777" w:rsidR="006E73D4" w:rsidRDefault="006E73D4" w:rsidP="004877EE">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Pr>
                <w:color w:val="000000" w:themeColor="text1"/>
                <w:sz w:val="18"/>
                <w:szCs w:val="18"/>
              </w:rPr>
              <w:t>32</w:t>
            </w:r>
          </w:p>
        </w:tc>
        <w:tc>
          <w:tcPr>
            <w:tcW w:w="9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97759FA" w14:textId="77777777" w:rsidR="006E73D4" w:rsidRDefault="006E73D4" w:rsidP="004877EE">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Pr>
                <w:color w:val="000000" w:themeColor="text1"/>
                <w:sz w:val="18"/>
                <w:szCs w:val="18"/>
              </w:rPr>
              <w:t>output</w:t>
            </w:r>
          </w:p>
        </w:tc>
        <w:tc>
          <w:tcPr>
            <w:tcW w:w="53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2C382D1" w14:textId="4F89F07E" w:rsidR="006E73D4" w:rsidRDefault="006E73D4" w:rsidP="004877EE">
            <w:pPr>
              <w:pStyle w:val="af"/>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data </w:t>
            </w:r>
            <w:r w:rsidR="00A678D1">
              <w:rPr>
                <w:sz w:val="18"/>
                <w:szCs w:val="18"/>
              </w:rPr>
              <w:t xml:space="preserve">read </w:t>
            </w:r>
            <w:r>
              <w:rPr>
                <w:sz w:val="18"/>
                <w:szCs w:val="18"/>
              </w:rPr>
              <w:t xml:space="preserve">from </w:t>
            </w:r>
            <w:r w:rsidR="00A678D1">
              <w:rPr>
                <w:sz w:val="18"/>
                <w:szCs w:val="18"/>
              </w:rPr>
              <w:t>the CR Flops assign to the core</w:t>
            </w:r>
          </w:p>
        </w:tc>
      </w:tr>
      <w:tr w:rsidR="00E92D51" w14:paraId="03FD0EAD" w14:textId="77777777" w:rsidTr="004877EE">
        <w:trPr>
          <w:trHeight w:val="163"/>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3617E99" w14:textId="5DDE72B3" w:rsidR="00E92D51" w:rsidRPr="006572D5" w:rsidRDefault="00FA7237" w:rsidP="004877EE">
            <w:pPr>
              <w:pStyle w:val="af"/>
              <w:rPr>
                <w:color w:val="000000" w:themeColor="text1"/>
                <w:sz w:val="18"/>
                <w:szCs w:val="18"/>
              </w:rPr>
            </w:pPr>
            <w:r w:rsidRPr="00FA7237">
              <w:rPr>
                <w:color w:val="000000" w:themeColor="text1"/>
                <w:sz w:val="18"/>
                <w:szCs w:val="18"/>
              </w:rPr>
              <w:t>core_cr</w:t>
            </w:r>
          </w:p>
        </w:tc>
        <w:tc>
          <w:tcPr>
            <w:tcW w:w="5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E4269FA" w14:textId="25A92C5C" w:rsidR="00E92D51" w:rsidRDefault="00B83F29" w:rsidP="004877EE">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Pr>
                <w:color w:val="000000" w:themeColor="text1"/>
                <w:sz w:val="18"/>
                <w:szCs w:val="18"/>
              </w:rPr>
              <w:t>8</w:t>
            </w:r>
          </w:p>
        </w:tc>
        <w:tc>
          <w:tcPr>
            <w:tcW w:w="9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4E89715" w14:textId="386160FC" w:rsidR="00E92D51" w:rsidRDefault="00B83F29" w:rsidP="004877EE">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Pr>
                <w:color w:val="000000" w:themeColor="text1"/>
                <w:sz w:val="18"/>
                <w:szCs w:val="18"/>
              </w:rPr>
              <w:t>out</w:t>
            </w:r>
            <w:r w:rsidR="00E92D51">
              <w:rPr>
                <w:color w:val="000000" w:themeColor="text1"/>
                <w:sz w:val="18"/>
                <w:szCs w:val="18"/>
              </w:rPr>
              <w:t>put</w:t>
            </w:r>
          </w:p>
        </w:tc>
        <w:tc>
          <w:tcPr>
            <w:tcW w:w="53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9F8AC76" w14:textId="0B5CC2D4" w:rsidR="00E92D51" w:rsidRDefault="00543DCC" w:rsidP="004877EE">
            <w:pPr>
              <w:pStyle w:val="af"/>
              <w:tabs>
                <w:tab w:val="center" w:pos="2587"/>
              </w:tabs>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CR</w:t>
            </w:r>
            <w:r w:rsidR="00B83F29">
              <w:rPr>
                <w:sz w:val="18"/>
                <w:szCs w:val="18"/>
              </w:rPr>
              <w:t xml:space="preserve"> data </w:t>
            </w:r>
            <w:r w:rsidR="00631FE1">
              <w:rPr>
                <w:sz w:val="18"/>
                <w:szCs w:val="18"/>
              </w:rPr>
              <w:t xml:space="preserve">reaching the core for Pc </w:t>
            </w:r>
            <w:r w:rsidR="00711131">
              <w:rPr>
                <w:sz w:val="18"/>
                <w:szCs w:val="18"/>
              </w:rPr>
              <w:t>functionality</w:t>
            </w:r>
          </w:p>
        </w:tc>
      </w:tr>
      <w:tr w:rsidR="00E92D51" w:rsidRPr="00D232C9" w14:paraId="18CA4207" w14:textId="77777777" w:rsidTr="004877EE">
        <w:trPr>
          <w:cnfStyle w:val="000000100000" w:firstRow="0" w:lastRow="0" w:firstColumn="0" w:lastColumn="0" w:oddVBand="0" w:evenVBand="0" w:oddHBand="1" w:evenHBand="0" w:firstRowFirstColumn="0" w:firstRowLastColumn="0" w:lastRowFirstColumn="0" w:lastRowLastColumn="0"/>
          <w:trHeight w:val="163"/>
        </w:trPr>
        <w:tc>
          <w:tcPr>
            <w:cnfStyle w:val="001000000000" w:firstRow="0" w:lastRow="0" w:firstColumn="1" w:lastColumn="0" w:oddVBand="0" w:evenVBand="0" w:oddHBand="0" w:evenHBand="0" w:firstRowFirstColumn="0" w:firstRowLastColumn="0" w:lastRowFirstColumn="0" w:lastRowLastColumn="0"/>
            <w:tcW w:w="9170" w:type="dxa"/>
            <w:gridSpan w:val="4"/>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32C6277" w14:textId="77777777" w:rsidR="00E92D51" w:rsidRPr="00D232C9" w:rsidRDefault="00E92D51" w:rsidP="004877EE">
            <w:pPr>
              <w:pStyle w:val="af"/>
              <w:rPr>
                <w:color w:val="000000" w:themeColor="text1"/>
                <w:sz w:val="18"/>
                <w:szCs w:val="18"/>
              </w:rPr>
            </w:pPr>
            <w:r>
              <w:rPr>
                <w:color w:val="000000" w:themeColor="text1"/>
                <w:sz w:val="18"/>
                <w:szCs w:val="18"/>
              </w:rPr>
              <w:t>RC interface</w:t>
            </w:r>
          </w:p>
        </w:tc>
      </w:tr>
      <w:tr w:rsidR="00E92D51" w:rsidRPr="00A261F4" w14:paraId="04FA4178" w14:textId="77777777" w:rsidTr="004877EE">
        <w:trPr>
          <w:trHeight w:val="163"/>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253D55F" w14:textId="6A8470C5" w:rsidR="00E92D51" w:rsidRPr="00A261F4" w:rsidRDefault="002B6E96" w:rsidP="004877EE">
            <w:pPr>
              <w:pStyle w:val="af"/>
              <w:rPr>
                <w:color w:val="000000" w:themeColor="text1"/>
                <w:sz w:val="18"/>
                <w:szCs w:val="18"/>
              </w:rPr>
            </w:pPr>
            <w:r w:rsidRPr="002B6E96">
              <w:rPr>
                <w:color w:val="000000" w:themeColor="text1"/>
                <w:sz w:val="18"/>
                <w:szCs w:val="18"/>
              </w:rPr>
              <w:t>F2C_AddressQ503H</w:t>
            </w:r>
          </w:p>
        </w:tc>
        <w:tc>
          <w:tcPr>
            <w:tcW w:w="5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52D544A" w14:textId="77777777" w:rsidR="00E92D51" w:rsidRPr="00A261F4" w:rsidRDefault="00E92D51" w:rsidP="004877EE">
            <w:pPr>
              <w:pStyle w:val="af"/>
              <w:cnfStyle w:val="000000000000" w:firstRow="0" w:lastRow="0" w:firstColumn="0" w:lastColumn="0" w:oddVBand="0" w:evenVBand="0" w:oddHBand="0" w:evenHBand="0" w:firstRowFirstColumn="0" w:firstRowLastColumn="0" w:lastRowFirstColumn="0" w:lastRowLastColumn="0"/>
              <w:rPr>
                <w:sz w:val="18"/>
                <w:szCs w:val="18"/>
              </w:rPr>
            </w:pPr>
            <w:r>
              <w:rPr>
                <w:color w:val="000000" w:themeColor="text1"/>
                <w:sz w:val="18"/>
                <w:szCs w:val="18"/>
              </w:rPr>
              <w:t>32</w:t>
            </w:r>
          </w:p>
        </w:tc>
        <w:tc>
          <w:tcPr>
            <w:tcW w:w="9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70745E4" w14:textId="77777777" w:rsidR="00E92D51" w:rsidRPr="00A261F4" w:rsidRDefault="00E92D51" w:rsidP="004877EE">
            <w:pPr>
              <w:pStyle w:val="af"/>
              <w:cnfStyle w:val="000000000000" w:firstRow="0" w:lastRow="0" w:firstColumn="0" w:lastColumn="0" w:oddVBand="0" w:evenVBand="0" w:oddHBand="0" w:evenHBand="0" w:firstRowFirstColumn="0" w:firstRowLastColumn="0" w:lastRowFirstColumn="0" w:lastRowLastColumn="0"/>
              <w:rPr>
                <w:sz w:val="18"/>
                <w:szCs w:val="18"/>
              </w:rPr>
            </w:pPr>
            <w:r>
              <w:rPr>
                <w:color w:val="000000" w:themeColor="text1"/>
                <w:sz w:val="18"/>
                <w:szCs w:val="18"/>
              </w:rPr>
              <w:t>input</w:t>
            </w:r>
          </w:p>
        </w:tc>
        <w:tc>
          <w:tcPr>
            <w:tcW w:w="53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D111FB6" w14:textId="7D286D9D" w:rsidR="00E92D51" w:rsidRPr="00A261F4" w:rsidRDefault="009B3BAE" w:rsidP="004877EE">
            <w:pPr>
              <w:pStyle w:val="af"/>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CR offset address coming from RC</w:t>
            </w:r>
          </w:p>
        </w:tc>
      </w:tr>
      <w:tr w:rsidR="00E92D51" w:rsidRPr="00A261F4" w14:paraId="66CCAAA4" w14:textId="77777777" w:rsidTr="004877EE">
        <w:trPr>
          <w:cnfStyle w:val="000000100000" w:firstRow="0" w:lastRow="0" w:firstColumn="0" w:lastColumn="0" w:oddVBand="0" w:evenVBand="0" w:oddHBand="1" w:evenHBand="0" w:firstRowFirstColumn="0" w:firstRowLastColumn="0" w:lastRowFirstColumn="0" w:lastRowLastColumn="0"/>
          <w:trHeight w:val="163"/>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FAE3C7D" w14:textId="08F2C8A4" w:rsidR="00E92D51" w:rsidRPr="00A261F4" w:rsidRDefault="00233EBA" w:rsidP="004877EE">
            <w:pPr>
              <w:pStyle w:val="af"/>
              <w:rPr>
                <w:color w:val="000000" w:themeColor="text1"/>
                <w:sz w:val="18"/>
                <w:szCs w:val="18"/>
              </w:rPr>
            </w:pPr>
            <w:r w:rsidRPr="00233EBA">
              <w:rPr>
                <w:color w:val="000000" w:themeColor="text1"/>
                <w:sz w:val="18"/>
                <w:szCs w:val="18"/>
              </w:rPr>
              <w:t>F2C_WrDataQ503H</w:t>
            </w:r>
          </w:p>
        </w:tc>
        <w:tc>
          <w:tcPr>
            <w:tcW w:w="5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A533B1D" w14:textId="77777777" w:rsidR="00E92D51" w:rsidRPr="00A261F4" w:rsidRDefault="00E92D51" w:rsidP="004877EE">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Pr>
                <w:sz w:val="18"/>
                <w:szCs w:val="18"/>
              </w:rPr>
              <w:t>32</w:t>
            </w:r>
          </w:p>
        </w:tc>
        <w:tc>
          <w:tcPr>
            <w:tcW w:w="9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60F87BF" w14:textId="77777777" w:rsidR="00E92D51" w:rsidRPr="00A261F4" w:rsidRDefault="00E92D51" w:rsidP="004877EE">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Pr>
                <w:sz w:val="18"/>
                <w:szCs w:val="18"/>
              </w:rPr>
              <w:t>input</w:t>
            </w:r>
          </w:p>
        </w:tc>
        <w:tc>
          <w:tcPr>
            <w:tcW w:w="53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CD79DC7" w14:textId="3B318EE5" w:rsidR="00E92D51" w:rsidRPr="00A261F4" w:rsidRDefault="009616DD" w:rsidP="004877EE">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Pr>
                <w:sz w:val="18"/>
                <w:szCs w:val="18"/>
              </w:rPr>
              <w:t>data to be written by the RC to CR Read &amp; Write Flops</w:t>
            </w:r>
          </w:p>
        </w:tc>
      </w:tr>
      <w:tr w:rsidR="00E92D51" w:rsidRPr="00C7229F" w14:paraId="05140695" w14:textId="77777777" w:rsidTr="004877EE">
        <w:trPr>
          <w:trHeight w:val="163"/>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4BB3D21" w14:textId="64A9FE3E" w:rsidR="00E92D51" w:rsidRPr="006C29C7" w:rsidRDefault="00543DCC" w:rsidP="004877EE">
            <w:pPr>
              <w:pStyle w:val="af"/>
              <w:rPr>
                <w:color w:val="000000" w:themeColor="text1"/>
                <w:sz w:val="18"/>
                <w:szCs w:val="18"/>
              </w:rPr>
            </w:pPr>
            <w:r w:rsidRPr="00543DCC">
              <w:rPr>
                <w:color w:val="000000" w:themeColor="text1"/>
                <w:sz w:val="18"/>
                <w:szCs w:val="18"/>
              </w:rPr>
              <w:t>F2C_CrRdEnQ503H</w:t>
            </w:r>
          </w:p>
        </w:tc>
        <w:tc>
          <w:tcPr>
            <w:tcW w:w="5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E24F5E1" w14:textId="77777777" w:rsidR="00E92D51" w:rsidRPr="00C7229F" w:rsidRDefault="00E92D51" w:rsidP="004877EE">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Pr>
                <w:sz w:val="18"/>
                <w:szCs w:val="18"/>
              </w:rPr>
              <w:t>1</w:t>
            </w:r>
          </w:p>
        </w:tc>
        <w:tc>
          <w:tcPr>
            <w:tcW w:w="9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AF978E0" w14:textId="77777777" w:rsidR="00E92D51" w:rsidRPr="00C7229F" w:rsidRDefault="00E92D51" w:rsidP="004877EE">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Pr>
                <w:sz w:val="18"/>
                <w:szCs w:val="18"/>
              </w:rPr>
              <w:t>input</w:t>
            </w:r>
          </w:p>
        </w:tc>
        <w:tc>
          <w:tcPr>
            <w:tcW w:w="53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F9F15CC" w14:textId="77777777" w:rsidR="00E92D51" w:rsidRPr="00C7229F" w:rsidRDefault="00E92D51" w:rsidP="004877EE">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Pr>
                <w:sz w:val="18"/>
                <w:szCs w:val="18"/>
              </w:rPr>
              <w:t>read enable bit from the Rc</w:t>
            </w:r>
          </w:p>
        </w:tc>
      </w:tr>
      <w:tr w:rsidR="00E92D51" w:rsidRPr="00271FCC" w14:paraId="40A70ECB" w14:textId="77777777" w:rsidTr="004877EE">
        <w:trPr>
          <w:cnfStyle w:val="000000100000" w:firstRow="0" w:lastRow="0" w:firstColumn="0" w:lastColumn="0" w:oddVBand="0" w:evenVBand="0" w:oddHBand="1" w:evenHBand="0" w:firstRowFirstColumn="0" w:firstRowLastColumn="0" w:lastRowFirstColumn="0" w:lastRowLastColumn="0"/>
          <w:trHeight w:val="163"/>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C4D42F1" w14:textId="157E0EB0" w:rsidR="00E92D51" w:rsidRPr="00271FCC" w:rsidRDefault="00543DCC" w:rsidP="004877EE">
            <w:pPr>
              <w:pStyle w:val="af"/>
              <w:rPr>
                <w:color w:val="000000" w:themeColor="text1"/>
                <w:sz w:val="18"/>
                <w:szCs w:val="18"/>
              </w:rPr>
            </w:pPr>
            <w:r w:rsidRPr="00543DCC">
              <w:rPr>
                <w:color w:val="000000" w:themeColor="text1"/>
                <w:sz w:val="18"/>
                <w:szCs w:val="18"/>
              </w:rPr>
              <w:t>F2C_CrWrEnQ503H</w:t>
            </w:r>
          </w:p>
        </w:tc>
        <w:tc>
          <w:tcPr>
            <w:tcW w:w="5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B0DF5F5" w14:textId="77777777" w:rsidR="00E92D51" w:rsidRPr="00271FCC" w:rsidRDefault="00E92D51" w:rsidP="004877EE">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Pr>
                <w:color w:val="000000" w:themeColor="text1"/>
                <w:sz w:val="18"/>
                <w:szCs w:val="18"/>
              </w:rPr>
              <w:t>1</w:t>
            </w:r>
            <w:r w:rsidRPr="00624FEF">
              <w:rPr>
                <w:color w:val="000000" w:themeColor="text1"/>
                <w:sz w:val="18"/>
                <w:szCs w:val="18"/>
              </w:rPr>
              <w:t xml:space="preserve"> </w:t>
            </w:r>
          </w:p>
        </w:tc>
        <w:tc>
          <w:tcPr>
            <w:tcW w:w="9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1A1B31D" w14:textId="77777777" w:rsidR="00E92D51" w:rsidRPr="00271FCC" w:rsidRDefault="00E92D51" w:rsidP="004877EE">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Pr>
                <w:color w:val="000000" w:themeColor="text1"/>
                <w:sz w:val="18"/>
                <w:szCs w:val="18"/>
              </w:rPr>
              <w:t>input</w:t>
            </w:r>
          </w:p>
        </w:tc>
        <w:tc>
          <w:tcPr>
            <w:tcW w:w="53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36123CD" w14:textId="77777777" w:rsidR="00E92D51" w:rsidRPr="00271FCC" w:rsidRDefault="00E92D51" w:rsidP="004877EE">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Pr>
                <w:sz w:val="18"/>
                <w:szCs w:val="18"/>
              </w:rPr>
              <w:t>write enable from the Rc</w:t>
            </w:r>
          </w:p>
        </w:tc>
      </w:tr>
      <w:tr w:rsidR="00E92D51" w:rsidRPr="00271FCC" w14:paraId="46C58302" w14:textId="77777777" w:rsidTr="004877EE">
        <w:trPr>
          <w:trHeight w:val="163"/>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E426252" w14:textId="08749CD5" w:rsidR="00E92D51" w:rsidRPr="00271FCC" w:rsidRDefault="00543DCC" w:rsidP="004877EE">
            <w:pPr>
              <w:pStyle w:val="af"/>
              <w:rPr>
                <w:color w:val="000000" w:themeColor="text1"/>
                <w:sz w:val="18"/>
                <w:szCs w:val="18"/>
              </w:rPr>
            </w:pPr>
            <w:r w:rsidRPr="00543DCC">
              <w:rPr>
                <w:color w:val="000000" w:themeColor="text1"/>
                <w:sz w:val="18"/>
                <w:szCs w:val="18"/>
              </w:rPr>
              <w:t>F2C_CrRspDataQ504H</w:t>
            </w:r>
          </w:p>
        </w:tc>
        <w:tc>
          <w:tcPr>
            <w:tcW w:w="5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3C2A43A" w14:textId="77777777" w:rsidR="00E92D51" w:rsidRPr="00271FCC" w:rsidRDefault="00E92D51" w:rsidP="004877EE">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Pr>
                <w:color w:val="000000" w:themeColor="text1"/>
                <w:sz w:val="18"/>
                <w:szCs w:val="18"/>
              </w:rPr>
              <w:t>32</w:t>
            </w:r>
          </w:p>
        </w:tc>
        <w:tc>
          <w:tcPr>
            <w:tcW w:w="9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D232701" w14:textId="77777777" w:rsidR="00E92D51" w:rsidRPr="00271FCC" w:rsidRDefault="00E92D51" w:rsidP="004877EE">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Pr>
                <w:color w:val="000000" w:themeColor="text1"/>
                <w:sz w:val="18"/>
                <w:szCs w:val="18"/>
              </w:rPr>
              <w:t>output</w:t>
            </w:r>
          </w:p>
        </w:tc>
        <w:tc>
          <w:tcPr>
            <w:tcW w:w="539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89C1459" w14:textId="03DCD2CD" w:rsidR="00E92D51" w:rsidRPr="00271FCC" w:rsidRDefault="00543DCC" w:rsidP="00893BCC">
            <w:pPr>
              <w:pStyle w:val="af"/>
              <w:keepNext/>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Pr>
                <w:sz w:val="18"/>
                <w:szCs w:val="18"/>
              </w:rPr>
              <w:t>data read from the CR Flops assign to the RC</w:t>
            </w:r>
          </w:p>
        </w:tc>
      </w:tr>
    </w:tbl>
    <w:p w14:paraId="28099E35" w14:textId="595C8F21" w:rsidR="00E92D51" w:rsidRDefault="00893BCC" w:rsidP="00893BCC">
      <w:pPr>
        <w:pStyle w:val="ae"/>
      </w:pPr>
      <w:bookmarkStart w:id="60" w:name="_Toc91955537"/>
      <w:r>
        <w:t xml:space="preserve">Table </w:t>
      </w:r>
      <w:r w:rsidR="00D96F07">
        <w:fldChar w:fldCharType="begin"/>
      </w:r>
      <w:r w:rsidR="00D96F07">
        <w:instrText xml:space="preserve"> SEQ Table \* ARABIC </w:instrText>
      </w:r>
      <w:r w:rsidR="00D96F07">
        <w:fldChar w:fldCharType="separate"/>
      </w:r>
      <w:r w:rsidR="00785D79">
        <w:rPr>
          <w:noProof/>
        </w:rPr>
        <w:t>9</w:t>
      </w:r>
      <w:r w:rsidR="00D96F07">
        <w:rPr>
          <w:noProof/>
        </w:rPr>
        <w:fldChar w:fldCharType="end"/>
      </w:r>
      <w:r>
        <w:rPr>
          <w:noProof/>
        </w:rPr>
        <w:t xml:space="preserve"> - Cr Mem interface</w:t>
      </w:r>
      <w:bookmarkEnd w:id="60"/>
    </w:p>
    <w:p w14:paraId="08E731BC" w14:textId="77777777" w:rsidR="00893BCC" w:rsidRDefault="00306891" w:rsidP="00893BCC">
      <w:pPr>
        <w:keepNext/>
      </w:pPr>
      <w:r w:rsidRPr="00306891">
        <w:rPr>
          <w:noProof/>
        </w:rPr>
        <w:lastRenderedPageBreak/>
        <w:drawing>
          <wp:inline distT="0" distB="0" distL="0" distR="0" wp14:anchorId="4127C6A3" wp14:editId="5E2134A5">
            <wp:extent cx="5887409" cy="4076700"/>
            <wp:effectExtent l="0" t="0" r="0" b="0"/>
            <wp:docPr id="127" name="תמונה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11336" cy="4093268"/>
                    </a:xfrm>
                    <a:prstGeom prst="rect">
                      <a:avLst/>
                    </a:prstGeom>
                  </pic:spPr>
                </pic:pic>
              </a:graphicData>
            </a:graphic>
          </wp:inline>
        </w:drawing>
      </w:r>
    </w:p>
    <w:p w14:paraId="37A3E87E" w14:textId="73EF1DB7" w:rsidR="00F23FE7" w:rsidRPr="00646035" w:rsidRDefault="00893BCC" w:rsidP="00893BCC">
      <w:pPr>
        <w:pStyle w:val="ae"/>
      </w:pPr>
      <w:bookmarkStart w:id="61" w:name="_Toc91955522"/>
      <w:r>
        <w:t xml:space="preserve">Figure </w:t>
      </w:r>
      <w:fldSimple w:instr=" SEQ Figure \* ARABIC ">
        <w:r w:rsidR="00785D79">
          <w:rPr>
            <w:noProof/>
          </w:rPr>
          <w:t>21</w:t>
        </w:r>
      </w:fldSimple>
      <w:r>
        <w:rPr>
          <w:noProof/>
        </w:rPr>
        <w:t xml:space="preserve"> - Cr Mem logic design</w:t>
      </w:r>
      <w:bookmarkEnd w:id="61"/>
    </w:p>
    <w:p w14:paraId="4DD19D45" w14:textId="4886CBF3" w:rsidR="00427B4A" w:rsidRDefault="00427B4A" w:rsidP="00427B4A">
      <w:pPr>
        <w:pStyle w:val="2"/>
      </w:pPr>
      <w:bookmarkStart w:id="62" w:name="_Toc91966910"/>
      <w:r>
        <w:t>D_MEM</w:t>
      </w:r>
      <w:r w:rsidR="00744BF2">
        <w:t xml:space="preserve"> WRAP</w:t>
      </w:r>
      <w:bookmarkEnd w:id="62"/>
    </w:p>
    <w:p w14:paraId="079BF484" w14:textId="3AED9980" w:rsidR="006B753F" w:rsidRDefault="002A76F5" w:rsidP="00D338D4">
      <w:r>
        <w:t xml:space="preserve">The D </w:t>
      </w:r>
      <w:r w:rsidR="00FD5461">
        <w:t>MEM</w:t>
      </w:r>
      <w:r>
        <w:t xml:space="preserve"> </w:t>
      </w:r>
      <w:r w:rsidR="00FD5461">
        <w:t xml:space="preserve">WRAP </w:t>
      </w:r>
      <w:r>
        <w:t xml:space="preserve">is the module wrapping </w:t>
      </w:r>
      <w:r w:rsidR="00FD5461">
        <w:t xml:space="preserve">and encapsulating </w:t>
      </w:r>
      <w:r>
        <w:t xml:space="preserve">the </w:t>
      </w:r>
      <w:r w:rsidR="00FD5461">
        <w:t>D</w:t>
      </w:r>
      <w:r>
        <w:t xml:space="preserve"> </w:t>
      </w:r>
      <w:r w:rsidR="00FD5461">
        <w:t>M</w:t>
      </w:r>
      <w:r>
        <w:t xml:space="preserve">em </w:t>
      </w:r>
      <w:r w:rsidR="00FD5461">
        <w:t xml:space="preserve">and the CR Mem </w:t>
      </w:r>
      <w:r>
        <w:t>module</w:t>
      </w:r>
      <w:r w:rsidR="00FD5461">
        <w:t>s.</w:t>
      </w:r>
      <w:r>
        <w:t xml:space="preserve"> </w:t>
      </w:r>
      <w:r w:rsidR="00FD5461">
        <w:t>It</w:t>
      </w:r>
      <w:r w:rsidR="008D5D60">
        <w:t>'</w:t>
      </w:r>
      <w:r>
        <w:t>s integrated to the core in the GPC_4T design</w:t>
      </w:r>
      <w:r w:rsidR="00942DE5">
        <w:t xml:space="preserve"> and also to the Fabric</w:t>
      </w:r>
      <w:r>
        <w:t xml:space="preserve">. Using this module, the core can "talk" with the real </w:t>
      </w:r>
      <w:r w:rsidR="00942DE5">
        <w:t>data</w:t>
      </w:r>
      <w:r>
        <w:t xml:space="preserve"> memory </w:t>
      </w:r>
      <w:r w:rsidR="00942DE5">
        <w:t xml:space="preserve">and the Control Registers memories, </w:t>
      </w:r>
      <w:r>
        <w:t>and this is the unit that connects with the core.</w:t>
      </w:r>
      <w:r w:rsidR="000D7137">
        <w:br/>
        <w:t>Like the I MEM WRAP, this module instantiate the D MEM and the CR MEM modules</w:t>
      </w:r>
      <w:r w:rsidR="003F101C">
        <w:t>, and also implements Fabric To Core logic for Ring controller interaction.</w:t>
      </w:r>
      <w:r w:rsidR="003F101C">
        <w:br/>
      </w:r>
      <w:r w:rsidR="00060C19">
        <w:t xml:space="preserve">Unlike the I MEM WRAP, the D MEM WRAP contains </w:t>
      </w:r>
      <w:r w:rsidR="007B71C7">
        <w:t>also a complex logic</w:t>
      </w:r>
      <w:r>
        <w:t xml:space="preserve"> </w:t>
      </w:r>
      <w:r w:rsidR="004A7972">
        <w:t xml:space="preserve"> dedicate to </w:t>
      </w:r>
      <w:r w:rsidR="00E92285">
        <w:t xml:space="preserve">handle </w:t>
      </w:r>
      <w:r w:rsidR="006448A4">
        <w:t xml:space="preserve">Non-Local memory transactions. </w:t>
      </w:r>
      <w:r w:rsidR="002F2CC5">
        <w:t xml:space="preserve">The core does not "know" </w:t>
      </w:r>
      <w:r w:rsidR="001A6410">
        <w:t>about the ring and all the transactions are made by the D MEM Wrap.</w:t>
      </w:r>
    </w:p>
    <w:p w14:paraId="44E4ECC5" w14:textId="47455CA0" w:rsidR="00C74090" w:rsidRDefault="00C74090" w:rsidP="002804EA">
      <w:r>
        <w:t>D_MEM_WRAP Interface:</w:t>
      </w:r>
    </w:p>
    <w:tbl>
      <w:tblPr>
        <w:tblStyle w:val="4-3"/>
        <w:tblW w:w="9350" w:type="dxa"/>
        <w:tblInd w:w="-275" w:type="dxa"/>
        <w:tblLayout w:type="fixed"/>
        <w:tblLook w:val="04A0" w:firstRow="1" w:lastRow="0" w:firstColumn="1" w:lastColumn="0" w:noHBand="0" w:noVBand="1"/>
      </w:tblPr>
      <w:tblGrid>
        <w:gridCol w:w="2430"/>
        <w:gridCol w:w="540"/>
        <w:gridCol w:w="810"/>
        <w:gridCol w:w="5570"/>
      </w:tblGrid>
      <w:tr w:rsidR="00C74090" w14:paraId="416BEA5D" w14:textId="77777777" w:rsidTr="00FE63D5">
        <w:trPr>
          <w:cnfStyle w:val="100000000000" w:firstRow="1" w:lastRow="0" w:firstColumn="0" w:lastColumn="0" w:oddVBand="0" w:evenVBand="0" w:oddHBand="0"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2430" w:type="dxa"/>
            <w:hideMark/>
          </w:tcPr>
          <w:p w14:paraId="3F59807A" w14:textId="77777777" w:rsidR="00C74090" w:rsidRDefault="00C74090" w:rsidP="002804EA">
            <w:pPr>
              <w:rPr>
                <w:sz w:val="20"/>
                <w:szCs w:val="20"/>
              </w:rPr>
            </w:pPr>
            <w:r>
              <w:rPr>
                <w:sz w:val="20"/>
                <w:szCs w:val="20"/>
              </w:rPr>
              <w:t>Name</w:t>
            </w:r>
          </w:p>
        </w:tc>
        <w:tc>
          <w:tcPr>
            <w:tcW w:w="540" w:type="dxa"/>
            <w:hideMark/>
          </w:tcPr>
          <w:p w14:paraId="67A2A694" w14:textId="77777777" w:rsidR="00C74090" w:rsidRDefault="00C74090" w:rsidP="002804EA">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Size</w:t>
            </w:r>
          </w:p>
        </w:tc>
        <w:tc>
          <w:tcPr>
            <w:tcW w:w="810" w:type="dxa"/>
            <w:hideMark/>
          </w:tcPr>
          <w:p w14:paraId="65DD68EF" w14:textId="77777777" w:rsidR="00C74090" w:rsidRDefault="00C74090" w:rsidP="002804EA">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Direction</w:t>
            </w:r>
          </w:p>
        </w:tc>
        <w:tc>
          <w:tcPr>
            <w:tcW w:w="5570" w:type="dxa"/>
            <w:hideMark/>
          </w:tcPr>
          <w:p w14:paraId="7A0F8B9C" w14:textId="77777777" w:rsidR="00C74090" w:rsidRDefault="00C74090" w:rsidP="002804EA">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Description</w:t>
            </w:r>
          </w:p>
        </w:tc>
      </w:tr>
      <w:tr w:rsidR="00F07690" w:rsidRPr="00C7229F" w14:paraId="0645F655" w14:textId="77777777" w:rsidTr="00FE63D5">
        <w:trPr>
          <w:cnfStyle w:val="000000100000" w:firstRow="0" w:lastRow="0" w:firstColumn="0" w:lastColumn="0" w:oddVBand="0" w:evenVBand="0" w:oddHBand="1" w:evenHBand="0" w:firstRowFirstColumn="0" w:firstRowLastColumn="0" w:lastRowFirstColumn="0" w:lastRowLastColumn="0"/>
          <w:trHeight w:val="163"/>
        </w:trPr>
        <w:tc>
          <w:tcPr>
            <w:cnfStyle w:val="001000000000" w:firstRow="0" w:lastRow="0" w:firstColumn="1" w:lastColumn="0" w:oddVBand="0" w:evenVBand="0" w:oddHBand="0" w:evenHBand="0" w:firstRowFirstColumn="0" w:firstRowLastColumn="0" w:lastRowFirstColumn="0" w:lastRowLastColumn="0"/>
            <w:tcW w:w="243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6E02B05" w14:textId="77777777" w:rsidR="00F07690" w:rsidRPr="00537798" w:rsidRDefault="00F07690" w:rsidP="002804EA">
            <w:pPr>
              <w:rPr>
                <w:color w:val="000000" w:themeColor="text1"/>
                <w:sz w:val="18"/>
                <w:szCs w:val="18"/>
              </w:rPr>
            </w:pPr>
            <w:r w:rsidRPr="00537798">
              <w:rPr>
                <w:color w:val="000000" w:themeColor="text1"/>
                <w:sz w:val="18"/>
                <w:szCs w:val="18"/>
              </w:rPr>
              <w:t>QClk</w:t>
            </w:r>
          </w:p>
        </w:tc>
        <w:tc>
          <w:tcPr>
            <w:tcW w:w="5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0DF0926" w14:textId="77777777" w:rsidR="00F07690" w:rsidRPr="00537798" w:rsidRDefault="00F07690" w:rsidP="002804EA">
            <w:pPr>
              <w:cnfStyle w:val="000000100000" w:firstRow="0" w:lastRow="0" w:firstColumn="0" w:lastColumn="0" w:oddVBand="0" w:evenVBand="0" w:oddHBand="1" w:evenHBand="0" w:firstRowFirstColumn="0" w:firstRowLastColumn="0" w:lastRowFirstColumn="0" w:lastRowLastColumn="0"/>
              <w:rPr>
                <w:sz w:val="18"/>
                <w:szCs w:val="18"/>
              </w:rPr>
            </w:pPr>
            <w:r w:rsidRPr="00537798">
              <w:rPr>
                <w:sz w:val="18"/>
                <w:szCs w:val="18"/>
              </w:rPr>
              <w:t>1</w:t>
            </w:r>
          </w:p>
        </w:tc>
        <w:tc>
          <w:tcPr>
            <w:tcW w:w="8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76EE8B2" w14:textId="77777777" w:rsidR="00F07690" w:rsidRPr="00537798" w:rsidRDefault="00F07690" w:rsidP="002804EA">
            <w:pPr>
              <w:cnfStyle w:val="000000100000" w:firstRow="0" w:lastRow="0" w:firstColumn="0" w:lastColumn="0" w:oddVBand="0" w:evenVBand="0" w:oddHBand="1" w:evenHBand="0" w:firstRowFirstColumn="0" w:firstRowLastColumn="0" w:lastRowFirstColumn="0" w:lastRowLastColumn="0"/>
              <w:rPr>
                <w:sz w:val="18"/>
                <w:szCs w:val="18"/>
              </w:rPr>
            </w:pPr>
            <w:r w:rsidRPr="00537798">
              <w:rPr>
                <w:sz w:val="18"/>
                <w:szCs w:val="18"/>
              </w:rPr>
              <w:t>input</w:t>
            </w:r>
          </w:p>
        </w:tc>
        <w:tc>
          <w:tcPr>
            <w:tcW w:w="557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4E1D21A" w14:textId="77777777" w:rsidR="00F07690" w:rsidRPr="00537798" w:rsidRDefault="00F07690" w:rsidP="002804EA">
            <w:pPr>
              <w:cnfStyle w:val="000000100000" w:firstRow="0" w:lastRow="0" w:firstColumn="0" w:lastColumn="0" w:oddVBand="0" w:evenVBand="0" w:oddHBand="1" w:evenHBand="0" w:firstRowFirstColumn="0" w:firstRowLastColumn="0" w:lastRowFirstColumn="0" w:lastRowLastColumn="0"/>
              <w:rPr>
                <w:sz w:val="18"/>
                <w:szCs w:val="18"/>
              </w:rPr>
            </w:pPr>
            <w:r w:rsidRPr="00537798">
              <w:rPr>
                <w:sz w:val="18"/>
                <w:szCs w:val="18"/>
              </w:rPr>
              <w:t>Clock signal</w:t>
            </w:r>
          </w:p>
        </w:tc>
      </w:tr>
      <w:tr w:rsidR="00F07690" w:rsidRPr="00C7229F" w14:paraId="66920A68" w14:textId="77777777" w:rsidTr="00FE63D5">
        <w:trPr>
          <w:trHeight w:val="163"/>
        </w:trPr>
        <w:tc>
          <w:tcPr>
            <w:cnfStyle w:val="001000000000" w:firstRow="0" w:lastRow="0" w:firstColumn="1" w:lastColumn="0" w:oddVBand="0" w:evenVBand="0" w:oddHBand="0" w:evenHBand="0" w:firstRowFirstColumn="0" w:firstRowLastColumn="0" w:lastRowFirstColumn="0" w:lastRowLastColumn="0"/>
            <w:tcW w:w="243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507C7E9" w14:textId="77777777" w:rsidR="00F07690" w:rsidRPr="00537798" w:rsidRDefault="00F07690" w:rsidP="002804EA">
            <w:pPr>
              <w:rPr>
                <w:color w:val="000000" w:themeColor="text1"/>
                <w:sz w:val="18"/>
                <w:szCs w:val="18"/>
              </w:rPr>
            </w:pPr>
            <w:r w:rsidRPr="00537798">
              <w:rPr>
                <w:color w:val="000000" w:themeColor="text1"/>
                <w:sz w:val="18"/>
                <w:szCs w:val="18"/>
              </w:rPr>
              <w:t>RstQnnnH</w:t>
            </w:r>
          </w:p>
        </w:tc>
        <w:tc>
          <w:tcPr>
            <w:tcW w:w="5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68D15DA" w14:textId="77777777" w:rsidR="00F07690" w:rsidRPr="00537798" w:rsidRDefault="00F07690" w:rsidP="002804EA">
            <w:pPr>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537798">
              <w:rPr>
                <w:color w:val="000000" w:themeColor="text1"/>
                <w:sz w:val="18"/>
                <w:szCs w:val="18"/>
              </w:rPr>
              <w:t>1</w:t>
            </w:r>
          </w:p>
        </w:tc>
        <w:tc>
          <w:tcPr>
            <w:tcW w:w="8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D8C2EB9" w14:textId="77777777" w:rsidR="00F07690" w:rsidRPr="00537798" w:rsidRDefault="00F07690" w:rsidP="002804EA">
            <w:pPr>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537798">
              <w:rPr>
                <w:color w:val="000000" w:themeColor="text1"/>
                <w:sz w:val="18"/>
                <w:szCs w:val="18"/>
              </w:rPr>
              <w:t>Input</w:t>
            </w:r>
          </w:p>
        </w:tc>
        <w:tc>
          <w:tcPr>
            <w:tcW w:w="557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5E969F2" w14:textId="77777777" w:rsidR="00F07690" w:rsidRPr="00537798" w:rsidRDefault="00F07690" w:rsidP="002804EA">
            <w:pPr>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Pr>
                <w:color w:val="000000" w:themeColor="text1"/>
                <w:sz w:val="18"/>
                <w:szCs w:val="18"/>
              </w:rPr>
              <w:t>Reset for all Flip Flops</w:t>
            </w:r>
          </w:p>
        </w:tc>
      </w:tr>
      <w:tr w:rsidR="00F07690" w:rsidRPr="00C7229F" w14:paraId="6F92F41C" w14:textId="77777777" w:rsidTr="00FE63D5">
        <w:trPr>
          <w:cnfStyle w:val="000000100000" w:firstRow="0" w:lastRow="0" w:firstColumn="0" w:lastColumn="0" w:oddVBand="0" w:evenVBand="0" w:oddHBand="1" w:evenHBand="0" w:firstRowFirstColumn="0" w:firstRowLastColumn="0" w:lastRowFirstColumn="0" w:lastRowLastColumn="0"/>
          <w:trHeight w:val="163"/>
        </w:trPr>
        <w:tc>
          <w:tcPr>
            <w:cnfStyle w:val="001000000000" w:firstRow="0" w:lastRow="0" w:firstColumn="1" w:lastColumn="0" w:oddVBand="0" w:evenVBand="0" w:oddHBand="0" w:evenHBand="0" w:firstRowFirstColumn="0" w:firstRowLastColumn="0" w:lastRowFirstColumn="0" w:lastRowLastColumn="0"/>
            <w:tcW w:w="243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BA6190B" w14:textId="77777777" w:rsidR="00F07690" w:rsidRPr="00537798" w:rsidRDefault="00F07690" w:rsidP="002804EA">
            <w:pPr>
              <w:rPr>
                <w:color w:val="000000" w:themeColor="text1"/>
                <w:sz w:val="18"/>
                <w:szCs w:val="18"/>
              </w:rPr>
            </w:pPr>
            <w:r w:rsidRPr="00537798">
              <w:rPr>
                <w:color w:val="000000" w:themeColor="text1"/>
                <w:sz w:val="18"/>
                <w:szCs w:val="18"/>
              </w:rPr>
              <w:t>CoreIdStrap</w:t>
            </w:r>
          </w:p>
        </w:tc>
        <w:tc>
          <w:tcPr>
            <w:tcW w:w="5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E1B65A0" w14:textId="77777777" w:rsidR="00F07690" w:rsidRPr="00537798" w:rsidRDefault="00F07690" w:rsidP="002804EA">
            <w:pPr>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537798">
              <w:rPr>
                <w:color w:val="000000" w:themeColor="text1"/>
                <w:sz w:val="18"/>
                <w:szCs w:val="18"/>
              </w:rPr>
              <w:t>8</w:t>
            </w:r>
          </w:p>
        </w:tc>
        <w:tc>
          <w:tcPr>
            <w:tcW w:w="8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C16B8E3" w14:textId="77777777" w:rsidR="00F07690" w:rsidRPr="00537798" w:rsidRDefault="00F07690" w:rsidP="002804EA">
            <w:pPr>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537798">
              <w:rPr>
                <w:color w:val="000000" w:themeColor="text1"/>
                <w:sz w:val="18"/>
                <w:szCs w:val="18"/>
              </w:rPr>
              <w:t>Input</w:t>
            </w:r>
          </w:p>
        </w:tc>
        <w:tc>
          <w:tcPr>
            <w:tcW w:w="557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EBFCFC8" w14:textId="77777777" w:rsidR="00F07690" w:rsidRPr="00537798" w:rsidRDefault="00F07690" w:rsidP="002804EA">
            <w:pPr>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Pr>
                <w:color w:val="000000" w:themeColor="text1"/>
                <w:sz w:val="18"/>
                <w:szCs w:val="18"/>
              </w:rPr>
              <w:t>ID of the source core</w:t>
            </w:r>
          </w:p>
        </w:tc>
      </w:tr>
      <w:tr w:rsidR="00C74090" w:rsidRPr="003E7CFF" w14:paraId="0E747C51" w14:textId="77777777" w:rsidTr="00FE63D5">
        <w:trPr>
          <w:trHeight w:val="173"/>
        </w:trPr>
        <w:tc>
          <w:tcPr>
            <w:cnfStyle w:val="001000000000" w:firstRow="0" w:lastRow="0" w:firstColumn="1" w:lastColumn="0" w:oddVBand="0" w:evenVBand="0" w:oddHBand="0" w:evenHBand="0" w:firstRowFirstColumn="0" w:firstRowLastColumn="0" w:lastRowFirstColumn="0" w:lastRowLastColumn="0"/>
            <w:tcW w:w="9350" w:type="dxa"/>
            <w:gridSpan w:val="4"/>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40AD404" w14:textId="6B456B75" w:rsidR="00C74090" w:rsidRPr="00DB2118" w:rsidRDefault="002F2CC5" w:rsidP="002804EA">
            <w:pPr>
              <w:rPr>
                <w:sz w:val="18"/>
                <w:szCs w:val="18"/>
              </w:rPr>
            </w:pPr>
            <w:r w:rsidRPr="005B20FA">
              <w:rPr>
                <w:sz w:val="20"/>
                <w:szCs w:val="20"/>
              </w:rPr>
              <w:t>Core Interface</w:t>
            </w:r>
          </w:p>
        </w:tc>
      </w:tr>
      <w:tr w:rsidR="001A6410" w:rsidRPr="00C7229F" w14:paraId="40A8306D" w14:textId="77777777" w:rsidTr="00FE63D5">
        <w:trPr>
          <w:cnfStyle w:val="000000100000" w:firstRow="0" w:lastRow="0" w:firstColumn="0" w:lastColumn="0" w:oddVBand="0" w:evenVBand="0" w:oddHBand="1" w:evenHBand="0" w:firstRowFirstColumn="0" w:firstRowLastColumn="0" w:lastRowFirstColumn="0" w:lastRowLastColumn="0"/>
          <w:trHeight w:val="163"/>
        </w:trPr>
        <w:tc>
          <w:tcPr>
            <w:cnfStyle w:val="001000000000" w:firstRow="0" w:lastRow="0" w:firstColumn="1" w:lastColumn="0" w:oddVBand="0" w:evenVBand="0" w:oddHBand="0" w:evenHBand="0" w:firstRowFirstColumn="0" w:firstRowLastColumn="0" w:lastRowFirstColumn="0" w:lastRowLastColumn="0"/>
            <w:tcW w:w="243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C0A9A7F" w14:textId="77777777" w:rsidR="001A6410" w:rsidRPr="00537798" w:rsidRDefault="001A6410" w:rsidP="002804EA">
            <w:pPr>
              <w:rPr>
                <w:color w:val="000000" w:themeColor="text1"/>
                <w:sz w:val="18"/>
                <w:szCs w:val="18"/>
              </w:rPr>
            </w:pPr>
            <w:r w:rsidRPr="00537798">
              <w:rPr>
                <w:color w:val="000000" w:themeColor="text1"/>
                <w:sz w:val="18"/>
                <w:szCs w:val="18"/>
              </w:rPr>
              <w:t>ThreadQ103H</w:t>
            </w:r>
          </w:p>
        </w:tc>
        <w:tc>
          <w:tcPr>
            <w:tcW w:w="5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DD5CE5C" w14:textId="77777777" w:rsidR="001A6410" w:rsidRPr="00537798" w:rsidRDefault="001A6410" w:rsidP="002804EA">
            <w:pPr>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537798">
              <w:rPr>
                <w:color w:val="000000" w:themeColor="text1"/>
                <w:sz w:val="18"/>
                <w:szCs w:val="18"/>
              </w:rPr>
              <w:t>4</w:t>
            </w:r>
          </w:p>
        </w:tc>
        <w:tc>
          <w:tcPr>
            <w:tcW w:w="8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E5A5930" w14:textId="77777777" w:rsidR="001A6410" w:rsidRPr="00537798" w:rsidRDefault="001A6410" w:rsidP="002804EA">
            <w:pPr>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537798">
              <w:rPr>
                <w:color w:val="000000" w:themeColor="text1"/>
                <w:sz w:val="18"/>
                <w:szCs w:val="18"/>
              </w:rPr>
              <w:t>Input</w:t>
            </w:r>
          </w:p>
        </w:tc>
        <w:tc>
          <w:tcPr>
            <w:tcW w:w="557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B1C885C" w14:textId="77777777" w:rsidR="001A6410" w:rsidRPr="00537798" w:rsidRDefault="001A6410" w:rsidP="002804EA">
            <w:pPr>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Pr>
                <w:color w:val="000000" w:themeColor="text1"/>
                <w:sz w:val="18"/>
                <w:szCs w:val="18"/>
              </w:rPr>
              <w:t>Number of requesting thread</w:t>
            </w:r>
          </w:p>
        </w:tc>
      </w:tr>
      <w:tr w:rsidR="001A6410" w:rsidRPr="00C7229F" w14:paraId="18800F00" w14:textId="77777777" w:rsidTr="00FE63D5">
        <w:trPr>
          <w:trHeight w:val="163"/>
        </w:trPr>
        <w:tc>
          <w:tcPr>
            <w:cnfStyle w:val="001000000000" w:firstRow="0" w:lastRow="0" w:firstColumn="1" w:lastColumn="0" w:oddVBand="0" w:evenVBand="0" w:oddHBand="0" w:evenHBand="0" w:firstRowFirstColumn="0" w:firstRowLastColumn="0" w:lastRowFirstColumn="0" w:lastRowLastColumn="0"/>
            <w:tcW w:w="243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F569AF2" w14:textId="77777777" w:rsidR="001A6410" w:rsidRPr="00537798" w:rsidRDefault="001A6410" w:rsidP="002804EA">
            <w:pPr>
              <w:rPr>
                <w:color w:val="000000" w:themeColor="text1"/>
                <w:sz w:val="18"/>
                <w:szCs w:val="18"/>
              </w:rPr>
            </w:pPr>
            <w:r w:rsidRPr="00537798">
              <w:rPr>
                <w:color w:val="000000" w:themeColor="text1"/>
                <w:sz w:val="18"/>
                <w:szCs w:val="18"/>
              </w:rPr>
              <w:t>PcQ103H</w:t>
            </w:r>
          </w:p>
        </w:tc>
        <w:tc>
          <w:tcPr>
            <w:tcW w:w="5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882E51F" w14:textId="77777777" w:rsidR="001A6410" w:rsidRPr="00537798" w:rsidRDefault="001A6410" w:rsidP="002804EA">
            <w:pPr>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537798">
              <w:rPr>
                <w:color w:val="000000" w:themeColor="text1"/>
                <w:sz w:val="18"/>
                <w:szCs w:val="18"/>
              </w:rPr>
              <w:t>32</w:t>
            </w:r>
          </w:p>
        </w:tc>
        <w:tc>
          <w:tcPr>
            <w:tcW w:w="8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09C9A60" w14:textId="77777777" w:rsidR="001A6410" w:rsidRPr="00537798" w:rsidRDefault="001A6410" w:rsidP="002804EA">
            <w:pPr>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537798">
              <w:rPr>
                <w:color w:val="000000" w:themeColor="text1"/>
                <w:sz w:val="18"/>
                <w:szCs w:val="18"/>
              </w:rPr>
              <w:t>Input</w:t>
            </w:r>
          </w:p>
        </w:tc>
        <w:tc>
          <w:tcPr>
            <w:tcW w:w="557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2DB0C9F" w14:textId="77777777" w:rsidR="001A6410" w:rsidRPr="00537798" w:rsidRDefault="001A6410" w:rsidP="002804EA">
            <w:pPr>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Pr>
                <w:color w:val="000000" w:themeColor="text1"/>
                <w:sz w:val="18"/>
                <w:szCs w:val="18"/>
              </w:rPr>
              <w:t>PC of the request instruction</w:t>
            </w:r>
          </w:p>
        </w:tc>
      </w:tr>
      <w:tr w:rsidR="00C74090" w:rsidRPr="00AE7F08" w14:paraId="5989DC0A" w14:textId="77777777" w:rsidTr="00FE63D5">
        <w:trPr>
          <w:cnfStyle w:val="000000100000" w:firstRow="0" w:lastRow="0" w:firstColumn="0" w:lastColumn="0" w:oddVBand="0" w:evenVBand="0" w:oddHBand="1" w:evenHBand="0" w:firstRowFirstColumn="0" w:firstRowLastColumn="0" w:lastRowFirstColumn="0" w:lastRowLastColumn="0"/>
          <w:trHeight w:val="163"/>
        </w:trPr>
        <w:tc>
          <w:tcPr>
            <w:cnfStyle w:val="001000000000" w:firstRow="0" w:lastRow="0" w:firstColumn="1" w:lastColumn="0" w:oddVBand="0" w:evenVBand="0" w:oddHBand="0" w:evenHBand="0" w:firstRowFirstColumn="0" w:firstRowLastColumn="0" w:lastRowFirstColumn="0" w:lastRowLastColumn="0"/>
            <w:tcW w:w="243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5D1E141" w14:textId="350ADCD5" w:rsidR="00C74090" w:rsidRPr="00070921" w:rsidRDefault="00116A26" w:rsidP="002804EA">
            <w:pPr>
              <w:rPr>
                <w:color w:val="000000" w:themeColor="text1"/>
                <w:sz w:val="18"/>
                <w:szCs w:val="18"/>
              </w:rPr>
            </w:pPr>
            <w:r w:rsidRPr="00850E63">
              <w:rPr>
                <w:color w:val="000000" w:themeColor="text1"/>
                <w:sz w:val="18"/>
                <w:szCs w:val="18"/>
              </w:rPr>
              <w:t>CRQnnnH</w:t>
            </w:r>
          </w:p>
        </w:tc>
        <w:tc>
          <w:tcPr>
            <w:tcW w:w="5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FBB4C6E" w14:textId="5E849E14" w:rsidR="00C74090" w:rsidRPr="003E7CFF" w:rsidRDefault="00BB441D" w:rsidP="002804EA">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w:t>
            </w:r>
          </w:p>
        </w:tc>
        <w:tc>
          <w:tcPr>
            <w:tcW w:w="8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F7025A6" w14:textId="77777777" w:rsidR="00C74090" w:rsidRPr="003E7CFF" w:rsidRDefault="00C74090" w:rsidP="002804EA">
            <w:pPr>
              <w:cnfStyle w:val="000000100000" w:firstRow="0" w:lastRow="0" w:firstColumn="0" w:lastColumn="0" w:oddVBand="0" w:evenVBand="0" w:oddHBand="1" w:evenHBand="0" w:firstRowFirstColumn="0" w:firstRowLastColumn="0" w:lastRowFirstColumn="0" w:lastRowLastColumn="0"/>
              <w:rPr>
                <w:sz w:val="18"/>
                <w:szCs w:val="18"/>
              </w:rPr>
            </w:pPr>
            <w:r w:rsidRPr="003E7CFF">
              <w:rPr>
                <w:sz w:val="18"/>
                <w:szCs w:val="18"/>
              </w:rPr>
              <w:t>output</w:t>
            </w:r>
          </w:p>
        </w:tc>
        <w:tc>
          <w:tcPr>
            <w:tcW w:w="557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C613DBA" w14:textId="1C36794D" w:rsidR="00C74090" w:rsidRPr="00AE7F08" w:rsidRDefault="00C74090" w:rsidP="002804EA">
            <w:pPr>
              <w:cnfStyle w:val="000000100000" w:firstRow="0" w:lastRow="0" w:firstColumn="0" w:lastColumn="0" w:oddVBand="0" w:evenVBand="0" w:oddHBand="1" w:evenHBand="0" w:firstRowFirstColumn="0" w:firstRowLastColumn="0" w:lastRowFirstColumn="0" w:lastRowLastColumn="0"/>
              <w:rPr>
                <w:sz w:val="18"/>
                <w:szCs w:val="18"/>
              </w:rPr>
            </w:pPr>
          </w:p>
        </w:tc>
      </w:tr>
      <w:tr w:rsidR="00BB441D" w:rsidRPr="00990F96" w14:paraId="7C7A6420" w14:textId="77777777" w:rsidTr="00FE63D5">
        <w:trPr>
          <w:trHeight w:val="163"/>
        </w:trPr>
        <w:tc>
          <w:tcPr>
            <w:cnfStyle w:val="001000000000" w:firstRow="0" w:lastRow="0" w:firstColumn="1" w:lastColumn="0" w:oddVBand="0" w:evenVBand="0" w:oddHBand="0" w:evenHBand="0" w:firstRowFirstColumn="0" w:firstRowLastColumn="0" w:lastRowFirstColumn="0" w:lastRowLastColumn="0"/>
            <w:tcW w:w="243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22C6FC5" w14:textId="77777777" w:rsidR="00BB441D" w:rsidRPr="00537798" w:rsidRDefault="00BB441D" w:rsidP="002804EA">
            <w:pPr>
              <w:rPr>
                <w:color w:val="000000" w:themeColor="text1"/>
                <w:sz w:val="18"/>
                <w:szCs w:val="18"/>
              </w:rPr>
            </w:pPr>
            <w:r w:rsidRPr="00537798">
              <w:rPr>
                <w:color w:val="000000" w:themeColor="text1"/>
                <w:sz w:val="18"/>
                <w:szCs w:val="18"/>
              </w:rPr>
              <w:t>AddressQ103H</w:t>
            </w:r>
          </w:p>
        </w:tc>
        <w:tc>
          <w:tcPr>
            <w:tcW w:w="5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DC89F60" w14:textId="77777777" w:rsidR="00BB441D" w:rsidRPr="00537798" w:rsidRDefault="00BB441D" w:rsidP="002804EA">
            <w:pPr>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537798">
              <w:rPr>
                <w:color w:val="000000" w:themeColor="text1"/>
                <w:sz w:val="18"/>
                <w:szCs w:val="18"/>
              </w:rPr>
              <w:t>32</w:t>
            </w:r>
          </w:p>
        </w:tc>
        <w:tc>
          <w:tcPr>
            <w:tcW w:w="8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496F24D" w14:textId="77777777" w:rsidR="00BB441D" w:rsidRPr="00537798" w:rsidRDefault="00BB441D" w:rsidP="002804EA">
            <w:pPr>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537798">
              <w:rPr>
                <w:color w:val="000000" w:themeColor="text1"/>
                <w:sz w:val="18"/>
                <w:szCs w:val="18"/>
              </w:rPr>
              <w:t>Input</w:t>
            </w:r>
          </w:p>
        </w:tc>
        <w:tc>
          <w:tcPr>
            <w:tcW w:w="557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DDA584D" w14:textId="77777777" w:rsidR="00BB441D" w:rsidRPr="00537798" w:rsidRDefault="00BB441D" w:rsidP="002804EA">
            <w:pPr>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Pr>
                <w:color w:val="000000" w:themeColor="text1"/>
                <w:sz w:val="18"/>
                <w:szCs w:val="18"/>
              </w:rPr>
              <w:t>Request address</w:t>
            </w:r>
          </w:p>
        </w:tc>
      </w:tr>
      <w:tr w:rsidR="00BB441D" w:rsidRPr="00990F96" w14:paraId="03597148" w14:textId="77777777" w:rsidTr="00FE63D5">
        <w:trPr>
          <w:cnfStyle w:val="000000100000" w:firstRow="0" w:lastRow="0" w:firstColumn="0" w:lastColumn="0" w:oddVBand="0" w:evenVBand="0" w:oddHBand="1" w:evenHBand="0" w:firstRowFirstColumn="0" w:firstRowLastColumn="0" w:lastRowFirstColumn="0" w:lastRowLastColumn="0"/>
          <w:trHeight w:val="163"/>
        </w:trPr>
        <w:tc>
          <w:tcPr>
            <w:cnfStyle w:val="001000000000" w:firstRow="0" w:lastRow="0" w:firstColumn="1" w:lastColumn="0" w:oddVBand="0" w:evenVBand="0" w:oddHBand="0" w:evenHBand="0" w:firstRowFirstColumn="0" w:firstRowLastColumn="0" w:lastRowFirstColumn="0" w:lastRowLastColumn="0"/>
            <w:tcW w:w="243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E601DE0" w14:textId="77777777" w:rsidR="00BB441D" w:rsidRPr="00537798" w:rsidRDefault="00BB441D" w:rsidP="002804EA">
            <w:pPr>
              <w:rPr>
                <w:color w:val="000000" w:themeColor="text1"/>
                <w:sz w:val="18"/>
                <w:szCs w:val="18"/>
              </w:rPr>
            </w:pPr>
            <w:r w:rsidRPr="00537798">
              <w:rPr>
                <w:color w:val="000000" w:themeColor="text1"/>
                <w:sz w:val="18"/>
                <w:szCs w:val="18"/>
              </w:rPr>
              <w:t>ByteEnQ103H</w:t>
            </w:r>
          </w:p>
        </w:tc>
        <w:tc>
          <w:tcPr>
            <w:tcW w:w="5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8671D20" w14:textId="77777777" w:rsidR="00BB441D" w:rsidRPr="00537798" w:rsidRDefault="00BB441D" w:rsidP="002804EA">
            <w:pPr>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537798">
              <w:rPr>
                <w:color w:val="000000" w:themeColor="text1"/>
                <w:sz w:val="18"/>
                <w:szCs w:val="18"/>
              </w:rPr>
              <w:t>4</w:t>
            </w:r>
          </w:p>
        </w:tc>
        <w:tc>
          <w:tcPr>
            <w:tcW w:w="8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6D52D1E" w14:textId="77777777" w:rsidR="00BB441D" w:rsidRPr="00537798" w:rsidRDefault="00BB441D" w:rsidP="002804EA">
            <w:pPr>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537798">
              <w:rPr>
                <w:color w:val="000000" w:themeColor="text1"/>
                <w:sz w:val="18"/>
                <w:szCs w:val="18"/>
              </w:rPr>
              <w:t>Input</w:t>
            </w:r>
          </w:p>
        </w:tc>
        <w:tc>
          <w:tcPr>
            <w:tcW w:w="557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B309F3B" w14:textId="77777777" w:rsidR="00BB441D" w:rsidRPr="00537798" w:rsidRDefault="00BB441D" w:rsidP="002804EA">
            <w:pPr>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377ABD">
              <w:rPr>
                <w:color w:val="000000" w:themeColor="text1"/>
                <w:sz w:val="18"/>
                <w:szCs w:val="18"/>
              </w:rPr>
              <w:t>Byte Enable a</w:t>
            </w:r>
            <w:r>
              <w:rPr>
                <w:color w:val="000000" w:themeColor="text1"/>
                <w:sz w:val="18"/>
                <w:szCs w:val="18"/>
              </w:rPr>
              <w:t>c</w:t>
            </w:r>
            <w:r w:rsidRPr="00377ABD">
              <w:rPr>
                <w:color w:val="000000" w:themeColor="text1"/>
                <w:sz w:val="18"/>
                <w:szCs w:val="18"/>
              </w:rPr>
              <w:t>cording to Funct3 of the Opcode</w:t>
            </w:r>
            <w:r>
              <w:rPr>
                <w:color w:val="000000" w:themeColor="text1"/>
                <w:sz w:val="18"/>
                <w:szCs w:val="18"/>
              </w:rPr>
              <w:t xml:space="preserve"> (LB/SB, LH/SH, LW/SW)</w:t>
            </w:r>
          </w:p>
        </w:tc>
      </w:tr>
      <w:tr w:rsidR="00BB441D" w:rsidRPr="00990F96" w14:paraId="26298D8E" w14:textId="77777777" w:rsidTr="00FE63D5">
        <w:trPr>
          <w:trHeight w:val="163"/>
        </w:trPr>
        <w:tc>
          <w:tcPr>
            <w:cnfStyle w:val="001000000000" w:firstRow="0" w:lastRow="0" w:firstColumn="1" w:lastColumn="0" w:oddVBand="0" w:evenVBand="0" w:oddHBand="0" w:evenHBand="0" w:firstRowFirstColumn="0" w:firstRowLastColumn="0" w:lastRowFirstColumn="0" w:lastRowLastColumn="0"/>
            <w:tcW w:w="243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95B7847" w14:textId="77777777" w:rsidR="00BB441D" w:rsidRPr="00537798" w:rsidRDefault="00BB441D" w:rsidP="002804EA">
            <w:pPr>
              <w:rPr>
                <w:color w:val="000000" w:themeColor="text1"/>
                <w:sz w:val="18"/>
                <w:szCs w:val="18"/>
              </w:rPr>
            </w:pPr>
            <w:r w:rsidRPr="00537798">
              <w:rPr>
                <w:color w:val="000000" w:themeColor="text1"/>
                <w:sz w:val="18"/>
                <w:szCs w:val="18"/>
              </w:rPr>
              <w:t>WrDataQ103H</w:t>
            </w:r>
          </w:p>
        </w:tc>
        <w:tc>
          <w:tcPr>
            <w:tcW w:w="5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521FA35" w14:textId="77777777" w:rsidR="00BB441D" w:rsidRPr="00537798" w:rsidRDefault="00BB441D" w:rsidP="002804EA">
            <w:pPr>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537798">
              <w:rPr>
                <w:color w:val="000000" w:themeColor="text1"/>
                <w:sz w:val="18"/>
                <w:szCs w:val="18"/>
              </w:rPr>
              <w:t>32</w:t>
            </w:r>
          </w:p>
        </w:tc>
        <w:tc>
          <w:tcPr>
            <w:tcW w:w="8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388A8DB" w14:textId="77777777" w:rsidR="00BB441D" w:rsidRPr="00537798" w:rsidRDefault="00BB441D" w:rsidP="002804EA">
            <w:pPr>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537798">
              <w:rPr>
                <w:color w:val="000000" w:themeColor="text1"/>
                <w:sz w:val="18"/>
                <w:szCs w:val="18"/>
              </w:rPr>
              <w:t>Input</w:t>
            </w:r>
          </w:p>
        </w:tc>
        <w:tc>
          <w:tcPr>
            <w:tcW w:w="557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CC2BF17" w14:textId="77777777" w:rsidR="00BB441D" w:rsidRPr="00537798" w:rsidRDefault="00BB441D" w:rsidP="002804EA">
            <w:pPr>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Pr>
                <w:color w:val="000000" w:themeColor="text1"/>
                <w:sz w:val="18"/>
                <w:szCs w:val="18"/>
              </w:rPr>
              <w:t>Data to be written</w:t>
            </w:r>
          </w:p>
        </w:tc>
      </w:tr>
      <w:tr w:rsidR="00BB441D" w:rsidRPr="00990F96" w14:paraId="193C854E" w14:textId="77777777" w:rsidTr="00FE63D5">
        <w:trPr>
          <w:cnfStyle w:val="000000100000" w:firstRow="0" w:lastRow="0" w:firstColumn="0" w:lastColumn="0" w:oddVBand="0" w:evenVBand="0" w:oddHBand="1" w:evenHBand="0" w:firstRowFirstColumn="0" w:firstRowLastColumn="0" w:lastRowFirstColumn="0" w:lastRowLastColumn="0"/>
          <w:trHeight w:val="163"/>
        </w:trPr>
        <w:tc>
          <w:tcPr>
            <w:cnfStyle w:val="001000000000" w:firstRow="0" w:lastRow="0" w:firstColumn="1" w:lastColumn="0" w:oddVBand="0" w:evenVBand="0" w:oddHBand="0" w:evenHBand="0" w:firstRowFirstColumn="0" w:firstRowLastColumn="0" w:lastRowFirstColumn="0" w:lastRowLastColumn="0"/>
            <w:tcW w:w="243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3283CE8" w14:textId="77777777" w:rsidR="00BB441D" w:rsidRPr="00537798" w:rsidRDefault="00BB441D" w:rsidP="002804EA">
            <w:pPr>
              <w:rPr>
                <w:color w:val="000000" w:themeColor="text1"/>
                <w:sz w:val="18"/>
                <w:szCs w:val="18"/>
              </w:rPr>
            </w:pPr>
            <w:r w:rsidRPr="00537798">
              <w:rPr>
                <w:color w:val="000000" w:themeColor="text1"/>
                <w:sz w:val="18"/>
                <w:szCs w:val="18"/>
              </w:rPr>
              <w:t>RdEnQ103H</w:t>
            </w:r>
          </w:p>
        </w:tc>
        <w:tc>
          <w:tcPr>
            <w:tcW w:w="5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9B54C39" w14:textId="77777777" w:rsidR="00BB441D" w:rsidRPr="00537798" w:rsidRDefault="00BB441D" w:rsidP="002804EA">
            <w:pPr>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537798">
              <w:rPr>
                <w:color w:val="000000" w:themeColor="text1"/>
                <w:sz w:val="18"/>
                <w:szCs w:val="18"/>
              </w:rPr>
              <w:t>1</w:t>
            </w:r>
          </w:p>
        </w:tc>
        <w:tc>
          <w:tcPr>
            <w:tcW w:w="8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B3A0C8A" w14:textId="77777777" w:rsidR="00BB441D" w:rsidRPr="00537798" w:rsidRDefault="00BB441D" w:rsidP="002804EA">
            <w:pPr>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537798">
              <w:rPr>
                <w:color w:val="000000" w:themeColor="text1"/>
                <w:sz w:val="18"/>
                <w:szCs w:val="18"/>
              </w:rPr>
              <w:t>Input</w:t>
            </w:r>
          </w:p>
        </w:tc>
        <w:tc>
          <w:tcPr>
            <w:tcW w:w="557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CFFB7D7" w14:textId="77777777" w:rsidR="00BB441D" w:rsidRPr="00537798" w:rsidRDefault="00BB441D" w:rsidP="002804EA">
            <w:pPr>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Pr>
                <w:color w:val="000000" w:themeColor="text1"/>
                <w:sz w:val="18"/>
                <w:szCs w:val="18"/>
              </w:rPr>
              <w:t>Identifying request as RD</w:t>
            </w:r>
          </w:p>
        </w:tc>
      </w:tr>
      <w:tr w:rsidR="00BB441D" w:rsidRPr="00990F96" w14:paraId="17A98097" w14:textId="77777777" w:rsidTr="00FE63D5">
        <w:trPr>
          <w:trHeight w:val="163"/>
        </w:trPr>
        <w:tc>
          <w:tcPr>
            <w:cnfStyle w:val="001000000000" w:firstRow="0" w:lastRow="0" w:firstColumn="1" w:lastColumn="0" w:oddVBand="0" w:evenVBand="0" w:oddHBand="0" w:evenHBand="0" w:firstRowFirstColumn="0" w:firstRowLastColumn="0" w:lastRowFirstColumn="0" w:lastRowLastColumn="0"/>
            <w:tcW w:w="243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1D2BEC7" w14:textId="77777777" w:rsidR="00BB441D" w:rsidRPr="00537798" w:rsidRDefault="00BB441D" w:rsidP="002804EA">
            <w:pPr>
              <w:rPr>
                <w:color w:val="000000" w:themeColor="text1"/>
                <w:sz w:val="18"/>
                <w:szCs w:val="18"/>
              </w:rPr>
            </w:pPr>
            <w:r w:rsidRPr="00537798">
              <w:rPr>
                <w:color w:val="000000" w:themeColor="text1"/>
                <w:sz w:val="18"/>
                <w:szCs w:val="18"/>
              </w:rPr>
              <w:t>WrEnQ103H</w:t>
            </w:r>
          </w:p>
        </w:tc>
        <w:tc>
          <w:tcPr>
            <w:tcW w:w="5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CEDB009" w14:textId="77777777" w:rsidR="00BB441D" w:rsidRPr="00537798" w:rsidRDefault="00BB441D" w:rsidP="002804EA">
            <w:pPr>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537798">
              <w:rPr>
                <w:color w:val="000000" w:themeColor="text1"/>
                <w:sz w:val="18"/>
                <w:szCs w:val="18"/>
              </w:rPr>
              <w:t>1</w:t>
            </w:r>
          </w:p>
        </w:tc>
        <w:tc>
          <w:tcPr>
            <w:tcW w:w="8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58717A5" w14:textId="77777777" w:rsidR="00BB441D" w:rsidRPr="00537798" w:rsidRDefault="00BB441D" w:rsidP="002804EA">
            <w:pPr>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537798">
              <w:rPr>
                <w:sz w:val="18"/>
                <w:szCs w:val="18"/>
              </w:rPr>
              <w:t>input</w:t>
            </w:r>
          </w:p>
        </w:tc>
        <w:tc>
          <w:tcPr>
            <w:tcW w:w="557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AA2EEA2" w14:textId="77777777" w:rsidR="00BB441D" w:rsidRPr="00537798" w:rsidRDefault="00BB441D" w:rsidP="002804EA">
            <w:pPr>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Pr>
                <w:color w:val="000000" w:themeColor="text1"/>
                <w:sz w:val="18"/>
                <w:szCs w:val="18"/>
              </w:rPr>
              <w:t>Identifying request as WR</w:t>
            </w:r>
          </w:p>
        </w:tc>
      </w:tr>
      <w:tr w:rsidR="00C74090" w:rsidRPr="003E7CFF" w14:paraId="06B1752B" w14:textId="77777777" w:rsidTr="00FE63D5">
        <w:trPr>
          <w:cnfStyle w:val="000000100000" w:firstRow="0" w:lastRow="0" w:firstColumn="0" w:lastColumn="0" w:oddVBand="0" w:evenVBand="0" w:oddHBand="1" w:evenHBand="0" w:firstRowFirstColumn="0" w:firstRowLastColumn="0" w:lastRowFirstColumn="0" w:lastRowLastColumn="0"/>
          <w:trHeight w:val="163"/>
        </w:trPr>
        <w:tc>
          <w:tcPr>
            <w:cnfStyle w:val="001000000000" w:firstRow="0" w:lastRow="0" w:firstColumn="1" w:lastColumn="0" w:oddVBand="0" w:evenVBand="0" w:oddHBand="0" w:evenHBand="0" w:firstRowFirstColumn="0" w:firstRowLastColumn="0" w:lastRowFirstColumn="0" w:lastRowLastColumn="0"/>
            <w:tcW w:w="243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8CB52D0" w14:textId="07563C04" w:rsidR="00C74090" w:rsidRPr="00070921" w:rsidRDefault="00C14CCC" w:rsidP="002804EA">
            <w:pPr>
              <w:rPr>
                <w:color w:val="000000" w:themeColor="text1"/>
                <w:sz w:val="18"/>
                <w:szCs w:val="18"/>
              </w:rPr>
            </w:pPr>
            <w:r w:rsidRPr="00850E63">
              <w:rPr>
                <w:color w:val="000000" w:themeColor="text1"/>
                <w:sz w:val="18"/>
                <w:szCs w:val="18"/>
              </w:rPr>
              <w:t>MemRdDataQ104H</w:t>
            </w:r>
          </w:p>
        </w:tc>
        <w:tc>
          <w:tcPr>
            <w:tcW w:w="5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B34AD9C" w14:textId="12F3C9B7" w:rsidR="00C74090" w:rsidRPr="003E7CFF" w:rsidRDefault="007C6F3E" w:rsidP="002804EA">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32</w:t>
            </w:r>
          </w:p>
        </w:tc>
        <w:tc>
          <w:tcPr>
            <w:tcW w:w="8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EF50E6B" w14:textId="77777777" w:rsidR="00C74090" w:rsidRPr="003E7CFF" w:rsidRDefault="00C74090" w:rsidP="002804EA">
            <w:pPr>
              <w:cnfStyle w:val="000000100000" w:firstRow="0" w:lastRow="0" w:firstColumn="0" w:lastColumn="0" w:oddVBand="0" w:evenVBand="0" w:oddHBand="1" w:evenHBand="0" w:firstRowFirstColumn="0" w:firstRowLastColumn="0" w:lastRowFirstColumn="0" w:lastRowLastColumn="0"/>
              <w:rPr>
                <w:sz w:val="18"/>
                <w:szCs w:val="18"/>
              </w:rPr>
            </w:pPr>
            <w:r w:rsidRPr="003E7CFF">
              <w:rPr>
                <w:sz w:val="18"/>
                <w:szCs w:val="18"/>
              </w:rPr>
              <w:t>output</w:t>
            </w:r>
          </w:p>
        </w:tc>
        <w:tc>
          <w:tcPr>
            <w:tcW w:w="557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A36E30E" w14:textId="40FAA079" w:rsidR="00C74090" w:rsidRPr="003E7CFF" w:rsidRDefault="00672C51" w:rsidP="002804EA">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Da</w:t>
            </w:r>
            <w:r w:rsidR="000B411D">
              <w:rPr>
                <w:sz w:val="18"/>
                <w:szCs w:val="18"/>
              </w:rPr>
              <w:t>ta requested in Memory Access stage, retuned to Write Back stage</w:t>
            </w:r>
          </w:p>
        </w:tc>
      </w:tr>
      <w:tr w:rsidR="00C74090" w:rsidRPr="003E7CFF" w14:paraId="71664574" w14:textId="77777777" w:rsidTr="00FE63D5">
        <w:trPr>
          <w:trHeight w:val="163"/>
        </w:trPr>
        <w:tc>
          <w:tcPr>
            <w:cnfStyle w:val="001000000000" w:firstRow="0" w:lastRow="0" w:firstColumn="1" w:lastColumn="0" w:oddVBand="0" w:evenVBand="0" w:oddHBand="0" w:evenHBand="0" w:firstRowFirstColumn="0" w:firstRowLastColumn="0" w:lastRowFirstColumn="0" w:lastRowLastColumn="0"/>
            <w:tcW w:w="243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0E8A75E" w14:textId="2DEE0172" w:rsidR="00C74090" w:rsidRPr="00624FEF" w:rsidRDefault="00C14CCC" w:rsidP="002804EA">
            <w:pPr>
              <w:rPr>
                <w:color w:val="000000" w:themeColor="text1"/>
                <w:sz w:val="18"/>
                <w:szCs w:val="18"/>
              </w:rPr>
            </w:pPr>
            <w:r w:rsidRPr="00850E63">
              <w:rPr>
                <w:color w:val="000000" w:themeColor="text1"/>
                <w:sz w:val="18"/>
                <w:szCs w:val="18"/>
              </w:rPr>
              <w:t>C2F_RspMatchQ104H</w:t>
            </w:r>
          </w:p>
        </w:tc>
        <w:tc>
          <w:tcPr>
            <w:tcW w:w="5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869BC8E" w14:textId="0135EFED" w:rsidR="00C74090" w:rsidRPr="00624FEF" w:rsidRDefault="007C6F3E" w:rsidP="002804EA">
            <w:pPr>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Pr>
                <w:color w:val="000000" w:themeColor="text1"/>
                <w:sz w:val="18"/>
                <w:szCs w:val="18"/>
              </w:rPr>
              <w:t>1</w:t>
            </w:r>
            <w:r w:rsidR="00C74090" w:rsidRPr="00624FEF">
              <w:rPr>
                <w:color w:val="000000" w:themeColor="text1"/>
                <w:sz w:val="18"/>
                <w:szCs w:val="18"/>
              </w:rPr>
              <w:t xml:space="preserve"> </w:t>
            </w:r>
          </w:p>
        </w:tc>
        <w:tc>
          <w:tcPr>
            <w:tcW w:w="8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B7373A4" w14:textId="77777777" w:rsidR="00C74090" w:rsidRPr="00624FEF" w:rsidRDefault="00C74090" w:rsidP="002804EA">
            <w:pPr>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624FEF">
              <w:rPr>
                <w:color w:val="000000" w:themeColor="text1"/>
                <w:sz w:val="18"/>
                <w:szCs w:val="18"/>
              </w:rPr>
              <w:t>output</w:t>
            </w:r>
          </w:p>
        </w:tc>
        <w:tc>
          <w:tcPr>
            <w:tcW w:w="557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7285589" w14:textId="3BC68D3B" w:rsidR="00C74090" w:rsidRPr="003E7CFF" w:rsidRDefault="00055240" w:rsidP="002804EA">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Signals to core about</w:t>
            </w:r>
            <w:r w:rsidR="005B20FA">
              <w:rPr>
                <w:sz w:val="18"/>
                <w:szCs w:val="18"/>
              </w:rPr>
              <w:t xml:space="preserve"> C2F response</w:t>
            </w:r>
          </w:p>
        </w:tc>
      </w:tr>
      <w:tr w:rsidR="00C74090" w:rsidRPr="00624FEF" w14:paraId="017167A3" w14:textId="77777777" w:rsidTr="00FE63D5">
        <w:trPr>
          <w:cnfStyle w:val="000000100000" w:firstRow="0" w:lastRow="0" w:firstColumn="0" w:lastColumn="0" w:oddVBand="0" w:evenVBand="0" w:oddHBand="1" w:evenHBand="0" w:firstRowFirstColumn="0" w:firstRowLastColumn="0" w:lastRowFirstColumn="0" w:lastRowLastColumn="0"/>
          <w:trHeight w:val="163"/>
        </w:trPr>
        <w:tc>
          <w:tcPr>
            <w:cnfStyle w:val="001000000000" w:firstRow="0" w:lastRow="0" w:firstColumn="1" w:lastColumn="0" w:oddVBand="0" w:evenVBand="0" w:oddHBand="0" w:evenHBand="0" w:firstRowFirstColumn="0" w:firstRowLastColumn="0" w:lastRowFirstColumn="0" w:lastRowLastColumn="0"/>
            <w:tcW w:w="243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B83676D" w14:textId="7E539404" w:rsidR="00C74090" w:rsidRPr="00A261F4" w:rsidRDefault="00C14CCC" w:rsidP="002804EA">
            <w:pPr>
              <w:rPr>
                <w:color w:val="000000" w:themeColor="text1"/>
                <w:sz w:val="18"/>
                <w:szCs w:val="18"/>
              </w:rPr>
            </w:pPr>
            <w:r w:rsidRPr="00A261F4">
              <w:rPr>
                <w:color w:val="000000" w:themeColor="text1"/>
                <w:sz w:val="18"/>
                <w:szCs w:val="18"/>
              </w:rPr>
              <w:lastRenderedPageBreak/>
              <w:t>T[i]RcAccess</w:t>
            </w:r>
          </w:p>
        </w:tc>
        <w:tc>
          <w:tcPr>
            <w:tcW w:w="5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B23BD33" w14:textId="3AB34E88" w:rsidR="00C74090" w:rsidRPr="00A261F4" w:rsidRDefault="007C6F3E" w:rsidP="002804EA">
            <w:pPr>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A261F4">
              <w:rPr>
                <w:color w:val="000000" w:themeColor="text1"/>
                <w:sz w:val="18"/>
                <w:szCs w:val="18"/>
              </w:rPr>
              <w:t>1</w:t>
            </w:r>
          </w:p>
        </w:tc>
        <w:tc>
          <w:tcPr>
            <w:tcW w:w="8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51E506E" w14:textId="77777777" w:rsidR="00C74090" w:rsidRPr="00A261F4" w:rsidRDefault="00C74090" w:rsidP="002804EA">
            <w:pPr>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A261F4">
              <w:rPr>
                <w:color w:val="000000" w:themeColor="text1"/>
                <w:sz w:val="18"/>
                <w:szCs w:val="18"/>
              </w:rPr>
              <w:t>output</w:t>
            </w:r>
          </w:p>
        </w:tc>
        <w:tc>
          <w:tcPr>
            <w:tcW w:w="557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7004C07" w14:textId="7A3AA300" w:rsidR="00C74090" w:rsidRPr="00A261F4" w:rsidRDefault="00A261F4" w:rsidP="002804EA">
            <w:pPr>
              <w:cnfStyle w:val="000000100000" w:firstRow="0" w:lastRow="0" w:firstColumn="0" w:lastColumn="0" w:oddVBand="0" w:evenVBand="0" w:oddHBand="1" w:evenHBand="0" w:firstRowFirstColumn="0" w:firstRowLastColumn="0" w:lastRowFirstColumn="0" w:lastRowLastColumn="0"/>
              <w:rPr>
                <w:sz w:val="18"/>
                <w:szCs w:val="18"/>
              </w:rPr>
            </w:pPr>
            <w:r w:rsidRPr="00A261F4">
              <w:rPr>
                <w:sz w:val="18"/>
                <w:szCs w:val="18"/>
              </w:rPr>
              <w:t>signals to core if thread i accessed non local memory</w:t>
            </w:r>
            <w:ins w:id="63" w:author="Ben David, Amichai" w:date="2021-12-16T22:03:00Z">
              <w:r w:rsidR="007032C5" w:rsidRPr="00A261F4">
                <w:rPr>
                  <w:sz w:val="18"/>
                  <w:szCs w:val="18"/>
                </w:rPr>
                <w:t xml:space="preserve"> </w:t>
              </w:r>
            </w:ins>
          </w:p>
        </w:tc>
      </w:tr>
      <w:tr w:rsidR="00A75D08" w:rsidRPr="00D232C9" w14:paraId="2F8FC4F5" w14:textId="77777777" w:rsidTr="00FE63D5">
        <w:trPr>
          <w:trHeight w:val="163"/>
        </w:trPr>
        <w:tc>
          <w:tcPr>
            <w:cnfStyle w:val="001000000000" w:firstRow="0" w:lastRow="0" w:firstColumn="1" w:lastColumn="0" w:oddVBand="0" w:evenVBand="0" w:oddHBand="0" w:evenHBand="0" w:firstRowFirstColumn="0" w:firstRowLastColumn="0" w:lastRowFirstColumn="0" w:lastRowLastColumn="0"/>
            <w:tcW w:w="9350" w:type="dxa"/>
            <w:gridSpan w:val="4"/>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C8042CF" w14:textId="1D9C28F7" w:rsidR="00A75D08" w:rsidRPr="00DB2118" w:rsidRDefault="00DB2118" w:rsidP="002804EA">
            <w:pPr>
              <w:rPr>
                <w:color w:val="000000" w:themeColor="text1"/>
                <w:sz w:val="18"/>
                <w:szCs w:val="18"/>
                <w:highlight w:val="yellow"/>
              </w:rPr>
            </w:pPr>
            <w:r w:rsidRPr="005B20FA">
              <w:rPr>
                <w:color w:val="000000" w:themeColor="text1"/>
                <w:sz w:val="18"/>
                <w:szCs w:val="18"/>
              </w:rPr>
              <w:t>Ring interface</w:t>
            </w:r>
          </w:p>
        </w:tc>
      </w:tr>
      <w:tr w:rsidR="00DB2118" w:rsidRPr="00990F96" w14:paraId="2D8E3A32" w14:textId="77777777" w:rsidTr="00FE63D5">
        <w:trPr>
          <w:cnfStyle w:val="000000100000" w:firstRow="0" w:lastRow="0" w:firstColumn="0" w:lastColumn="0" w:oddVBand="0" w:evenVBand="0" w:oddHBand="1" w:evenHBand="0" w:firstRowFirstColumn="0" w:firstRowLastColumn="0" w:lastRowFirstColumn="0" w:lastRowLastColumn="0"/>
          <w:trHeight w:val="163"/>
        </w:trPr>
        <w:tc>
          <w:tcPr>
            <w:cnfStyle w:val="001000000000" w:firstRow="0" w:lastRow="0" w:firstColumn="1" w:lastColumn="0" w:oddVBand="0" w:evenVBand="0" w:oddHBand="0" w:evenHBand="0" w:firstRowFirstColumn="0" w:firstRowLastColumn="0" w:lastRowFirstColumn="0" w:lastRowLastColumn="0"/>
            <w:tcW w:w="243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19EDE81" w14:textId="77777777" w:rsidR="00DB2118" w:rsidRPr="00537798" w:rsidRDefault="00DB2118" w:rsidP="002804EA">
            <w:pPr>
              <w:rPr>
                <w:color w:val="000000" w:themeColor="text1"/>
                <w:sz w:val="18"/>
                <w:szCs w:val="18"/>
              </w:rPr>
            </w:pPr>
            <w:r w:rsidRPr="00537798">
              <w:rPr>
                <w:color w:val="000000" w:themeColor="text1"/>
                <w:sz w:val="18"/>
                <w:szCs w:val="18"/>
              </w:rPr>
              <w:t>F2C_ReqValidQ503H</w:t>
            </w:r>
          </w:p>
        </w:tc>
        <w:tc>
          <w:tcPr>
            <w:tcW w:w="5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6CAD168" w14:textId="77777777" w:rsidR="00DB2118" w:rsidRPr="00537798" w:rsidRDefault="00DB2118" w:rsidP="002804EA">
            <w:pPr>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537798">
              <w:rPr>
                <w:color w:val="000000" w:themeColor="text1"/>
                <w:sz w:val="18"/>
                <w:szCs w:val="18"/>
              </w:rPr>
              <w:t>1</w:t>
            </w:r>
          </w:p>
        </w:tc>
        <w:tc>
          <w:tcPr>
            <w:tcW w:w="8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DD054C1" w14:textId="77777777" w:rsidR="00DB2118" w:rsidRPr="00537798" w:rsidRDefault="00DB2118" w:rsidP="002804EA">
            <w:pPr>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537798">
              <w:rPr>
                <w:color w:val="000000" w:themeColor="text1"/>
                <w:sz w:val="18"/>
                <w:szCs w:val="18"/>
              </w:rPr>
              <w:t>Input</w:t>
            </w:r>
          </w:p>
        </w:tc>
        <w:tc>
          <w:tcPr>
            <w:tcW w:w="557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C503F02" w14:textId="77777777" w:rsidR="00DB2118" w:rsidRPr="00537798" w:rsidRDefault="00DB2118" w:rsidP="002804EA">
            <w:pPr>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Pr>
                <w:color w:val="000000" w:themeColor="text1"/>
                <w:sz w:val="18"/>
                <w:szCs w:val="18"/>
              </w:rPr>
              <w:t>Identifying valid Fabric Req</w:t>
            </w:r>
          </w:p>
        </w:tc>
      </w:tr>
      <w:tr w:rsidR="000D1991" w:rsidRPr="00624FEF" w14:paraId="6F8E074B" w14:textId="77777777" w:rsidTr="00FE63D5">
        <w:trPr>
          <w:trHeight w:val="163"/>
        </w:trPr>
        <w:tc>
          <w:tcPr>
            <w:cnfStyle w:val="001000000000" w:firstRow="0" w:lastRow="0" w:firstColumn="1" w:lastColumn="0" w:oddVBand="0" w:evenVBand="0" w:oddHBand="0" w:evenHBand="0" w:firstRowFirstColumn="0" w:firstRowLastColumn="0" w:lastRowFirstColumn="0" w:lastRowLastColumn="0"/>
            <w:tcW w:w="243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6A18971" w14:textId="627F6D30" w:rsidR="000D1991" w:rsidRPr="00624FEF" w:rsidRDefault="000D1991" w:rsidP="002804EA">
            <w:pPr>
              <w:rPr>
                <w:color w:val="000000" w:themeColor="text1"/>
                <w:sz w:val="18"/>
                <w:szCs w:val="18"/>
              </w:rPr>
            </w:pPr>
            <w:r w:rsidRPr="00850E63">
              <w:rPr>
                <w:color w:val="000000" w:themeColor="text1"/>
                <w:sz w:val="18"/>
                <w:szCs w:val="18"/>
              </w:rPr>
              <w:t>F2C_RspDMemValidQ504H</w:t>
            </w:r>
          </w:p>
        </w:tc>
        <w:tc>
          <w:tcPr>
            <w:tcW w:w="5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E229ADB" w14:textId="77777777" w:rsidR="000D1991" w:rsidRPr="00624FEF" w:rsidRDefault="000D1991" w:rsidP="002804EA">
            <w:pPr>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Pr>
                <w:color w:val="000000" w:themeColor="text1"/>
                <w:sz w:val="18"/>
                <w:szCs w:val="18"/>
              </w:rPr>
              <w:t>1</w:t>
            </w:r>
          </w:p>
        </w:tc>
        <w:tc>
          <w:tcPr>
            <w:tcW w:w="8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09B8AAB" w14:textId="77777777" w:rsidR="000D1991" w:rsidRPr="00624FEF" w:rsidRDefault="000D1991" w:rsidP="002804EA">
            <w:pPr>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624FEF">
              <w:rPr>
                <w:color w:val="000000" w:themeColor="text1"/>
                <w:sz w:val="18"/>
                <w:szCs w:val="18"/>
              </w:rPr>
              <w:t>output</w:t>
            </w:r>
          </w:p>
        </w:tc>
        <w:tc>
          <w:tcPr>
            <w:tcW w:w="557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A23840E" w14:textId="4CFEF316" w:rsidR="000D1991" w:rsidRPr="00624FEF" w:rsidRDefault="000D1991" w:rsidP="002804EA">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Identify as Rsp to the current GPC_4T</w:t>
            </w:r>
          </w:p>
        </w:tc>
      </w:tr>
      <w:tr w:rsidR="000D1991" w:rsidRPr="003E7CFF" w14:paraId="2164B9A9" w14:textId="77777777" w:rsidTr="00FE63D5">
        <w:trPr>
          <w:cnfStyle w:val="000000100000" w:firstRow="0" w:lastRow="0" w:firstColumn="0" w:lastColumn="0" w:oddVBand="0" w:evenVBand="0" w:oddHBand="1" w:evenHBand="0" w:firstRowFirstColumn="0" w:firstRowLastColumn="0" w:lastRowFirstColumn="0" w:lastRowLastColumn="0"/>
          <w:trHeight w:val="163"/>
        </w:trPr>
        <w:tc>
          <w:tcPr>
            <w:cnfStyle w:val="001000000000" w:firstRow="0" w:lastRow="0" w:firstColumn="1" w:lastColumn="0" w:oddVBand="0" w:evenVBand="0" w:oddHBand="0" w:evenHBand="0" w:firstRowFirstColumn="0" w:firstRowLastColumn="0" w:lastRowFirstColumn="0" w:lastRowLastColumn="0"/>
            <w:tcW w:w="243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6BAB75E" w14:textId="3993F519" w:rsidR="000D1991" w:rsidRPr="00624FEF" w:rsidRDefault="000D1991" w:rsidP="002804EA">
            <w:pPr>
              <w:rPr>
                <w:color w:val="000000" w:themeColor="text1"/>
                <w:sz w:val="18"/>
                <w:szCs w:val="18"/>
              </w:rPr>
            </w:pPr>
            <w:r w:rsidRPr="00850E63">
              <w:rPr>
                <w:color w:val="000000" w:themeColor="text1"/>
                <w:sz w:val="18"/>
                <w:szCs w:val="18"/>
              </w:rPr>
              <w:t>F2C_D_MemRspDataQ504H</w:t>
            </w:r>
          </w:p>
        </w:tc>
        <w:tc>
          <w:tcPr>
            <w:tcW w:w="5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4195303" w14:textId="0B88BEC9" w:rsidR="000D1991" w:rsidRPr="00624FEF" w:rsidRDefault="000D1991" w:rsidP="002804EA">
            <w:pPr>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Pr>
                <w:color w:val="000000" w:themeColor="text1"/>
                <w:sz w:val="18"/>
                <w:szCs w:val="18"/>
              </w:rPr>
              <w:t>32</w:t>
            </w:r>
          </w:p>
        </w:tc>
        <w:tc>
          <w:tcPr>
            <w:tcW w:w="8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A9266F7" w14:textId="77777777" w:rsidR="000D1991" w:rsidRPr="00624FEF" w:rsidRDefault="000D1991" w:rsidP="002804EA">
            <w:pPr>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624FEF">
              <w:rPr>
                <w:color w:val="000000" w:themeColor="text1"/>
                <w:sz w:val="18"/>
                <w:szCs w:val="18"/>
              </w:rPr>
              <w:t>output</w:t>
            </w:r>
          </w:p>
        </w:tc>
        <w:tc>
          <w:tcPr>
            <w:tcW w:w="557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D84F981" w14:textId="4E253456" w:rsidR="000D1991" w:rsidRPr="003E7CFF" w:rsidRDefault="000D1991" w:rsidP="002804EA">
            <w:pPr>
              <w:cnfStyle w:val="000000100000" w:firstRow="0" w:lastRow="0" w:firstColumn="0" w:lastColumn="0" w:oddVBand="0" w:evenVBand="0" w:oddHBand="1" w:evenHBand="0" w:firstRowFirstColumn="0" w:firstRowLastColumn="0" w:lastRowFirstColumn="0" w:lastRowLastColumn="0"/>
              <w:rPr>
                <w:rFonts w:ascii="Calibri" w:hAnsi="Calibri" w:cs="Calibri"/>
                <w:b/>
                <w:bCs/>
                <w:color w:val="FF0000"/>
                <w:sz w:val="18"/>
                <w:szCs w:val="18"/>
              </w:rPr>
            </w:pPr>
            <w:r>
              <w:rPr>
                <w:sz w:val="18"/>
                <w:szCs w:val="18"/>
              </w:rPr>
              <w:t>Rsp data to the current GPC_4T</w:t>
            </w:r>
          </w:p>
        </w:tc>
      </w:tr>
      <w:tr w:rsidR="000D1991" w:rsidRPr="00990F96" w14:paraId="63F9073F" w14:textId="77777777" w:rsidTr="00FE63D5">
        <w:trPr>
          <w:trHeight w:val="163"/>
        </w:trPr>
        <w:tc>
          <w:tcPr>
            <w:cnfStyle w:val="001000000000" w:firstRow="0" w:lastRow="0" w:firstColumn="1" w:lastColumn="0" w:oddVBand="0" w:evenVBand="0" w:oddHBand="0" w:evenHBand="0" w:firstRowFirstColumn="0" w:firstRowLastColumn="0" w:lastRowFirstColumn="0" w:lastRowLastColumn="0"/>
            <w:tcW w:w="243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086A48F" w14:textId="1ED57643" w:rsidR="000D1991" w:rsidRPr="00537798" w:rsidRDefault="000D1991" w:rsidP="002804EA">
            <w:pPr>
              <w:rPr>
                <w:color w:val="000000" w:themeColor="text1"/>
                <w:sz w:val="18"/>
                <w:szCs w:val="18"/>
              </w:rPr>
            </w:pPr>
            <w:r w:rsidRPr="00537798">
              <w:rPr>
                <w:color w:val="000000" w:themeColor="text1"/>
                <w:sz w:val="18"/>
                <w:szCs w:val="18"/>
              </w:rPr>
              <w:t>F2C_ReqOpcodeQ503H</w:t>
            </w:r>
          </w:p>
        </w:tc>
        <w:tc>
          <w:tcPr>
            <w:tcW w:w="5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863F99D" w14:textId="4BD18085" w:rsidR="000D1991" w:rsidRPr="00537798" w:rsidRDefault="000D1991" w:rsidP="002804EA">
            <w:pPr>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537798">
              <w:rPr>
                <w:color w:val="000000" w:themeColor="text1"/>
                <w:sz w:val="18"/>
                <w:szCs w:val="18"/>
              </w:rPr>
              <w:t>1</w:t>
            </w:r>
          </w:p>
        </w:tc>
        <w:tc>
          <w:tcPr>
            <w:tcW w:w="8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E6BB296" w14:textId="04726C12" w:rsidR="000D1991" w:rsidRPr="00537798" w:rsidRDefault="000D1991" w:rsidP="002804EA">
            <w:pPr>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537798">
              <w:rPr>
                <w:color w:val="000000" w:themeColor="text1"/>
                <w:sz w:val="18"/>
                <w:szCs w:val="18"/>
              </w:rPr>
              <w:t>Input</w:t>
            </w:r>
          </w:p>
        </w:tc>
        <w:tc>
          <w:tcPr>
            <w:tcW w:w="557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4AEE0F6" w14:textId="3C6041D1" w:rsidR="000D1991" w:rsidRPr="00537798" w:rsidRDefault="000D1991" w:rsidP="002804EA">
            <w:pPr>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Pr>
                <w:color w:val="000000" w:themeColor="text1"/>
                <w:sz w:val="18"/>
                <w:szCs w:val="18"/>
              </w:rPr>
              <w:t>Fabric Req opcode</w:t>
            </w:r>
          </w:p>
        </w:tc>
      </w:tr>
      <w:tr w:rsidR="000D1991" w:rsidRPr="00990F96" w14:paraId="55F1B200" w14:textId="77777777" w:rsidTr="00FE63D5">
        <w:trPr>
          <w:cnfStyle w:val="000000100000" w:firstRow="0" w:lastRow="0" w:firstColumn="0" w:lastColumn="0" w:oddVBand="0" w:evenVBand="0" w:oddHBand="1" w:evenHBand="0" w:firstRowFirstColumn="0" w:firstRowLastColumn="0" w:lastRowFirstColumn="0" w:lastRowLastColumn="0"/>
          <w:trHeight w:val="163"/>
        </w:trPr>
        <w:tc>
          <w:tcPr>
            <w:cnfStyle w:val="001000000000" w:firstRow="0" w:lastRow="0" w:firstColumn="1" w:lastColumn="0" w:oddVBand="0" w:evenVBand="0" w:oddHBand="0" w:evenHBand="0" w:firstRowFirstColumn="0" w:firstRowLastColumn="0" w:lastRowFirstColumn="0" w:lastRowLastColumn="0"/>
            <w:tcW w:w="243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397D978" w14:textId="77CF1C70" w:rsidR="000D1991" w:rsidRPr="00537798" w:rsidRDefault="000D1991" w:rsidP="002804EA">
            <w:pPr>
              <w:rPr>
                <w:color w:val="000000" w:themeColor="text1"/>
                <w:sz w:val="18"/>
                <w:szCs w:val="18"/>
              </w:rPr>
            </w:pPr>
            <w:r w:rsidRPr="00537798">
              <w:rPr>
                <w:color w:val="000000" w:themeColor="text1"/>
                <w:sz w:val="18"/>
                <w:szCs w:val="18"/>
              </w:rPr>
              <w:t>F2C_ReqAddressQ503H</w:t>
            </w:r>
          </w:p>
        </w:tc>
        <w:tc>
          <w:tcPr>
            <w:tcW w:w="5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37ECBC6" w14:textId="61105D20" w:rsidR="000D1991" w:rsidRPr="00537798" w:rsidRDefault="000D1991" w:rsidP="002804EA">
            <w:pPr>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537798">
              <w:rPr>
                <w:color w:val="000000" w:themeColor="text1"/>
                <w:sz w:val="18"/>
                <w:szCs w:val="18"/>
              </w:rPr>
              <w:t>32</w:t>
            </w:r>
          </w:p>
        </w:tc>
        <w:tc>
          <w:tcPr>
            <w:tcW w:w="8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25C5C72" w14:textId="34A8979A" w:rsidR="000D1991" w:rsidRPr="00537798" w:rsidRDefault="000D1991" w:rsidP="002804EA">
            <w:pPr>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537798">
              <w:rPr>
                <w:color w:val="000000" w:themeColor="text1"/>
                <w:sz w:val="18"/>
                <w:szCs w:val="18"/>
              </w:rPr>
              <w:t>Input</w:t>
            </w:r>
          </w:p>
        </w:tc>
        <w:tc>
          <w:tcPr>
            <w:tcW w:w="557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C53625E" w14:textId="0FBF1555" w:rsidR="000D1991" w:rsidRPr="00537798" w:rsidRDefault="000D1991" w:rsidP="002804EA">
            <w:pPr>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Pr>
                <w:color w:val="000000" w:themeColor="text1"/>
                <w:sz w:val="18"/>
                <w:szCs w:val="18"/>
              </w:rPr>
              <w:t>Fabric Req address</w:t>
            </w:r>
          </w:p>
        </w:tc>
      </w:tr>
      <w:tr w:rsidR="000D1991" w:rsidRPr="00990F96" w14:paraId="5849AD7B" w14:textId="77777777" w:rsidTr="00FE63D5">
        <w:trPr>
          <w:trHeight w:val="163"/>
        </w:trPr>
        <w:tc>
          <w:tcPr>
            <w:cnfStyle w:val="001000000000" w:firstRow="0" w:lastRow="0" w:firstColumn="1" w:lastColumn="0" w:oddVBand="0" w:evenVBand="0" w:oddHBand="0" w:evenHBand="0" w:firstRowFirstColumn="0" w:firstRowLastColumn="0" w:lastRowFirstColumn="0" w:lastRowLastColumn="0"/>
            <w:tcW w:w="243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C4DB6D7" w14:textId="36C3D815" w:rsidR="000D1991" w:rsidRPr="00537798" w:rsidRDefault="000D1991" w:rsidP="002804EA">
            <w:pPr>
              <w:rPr>
                <w:color w:val="000000" w:themeColor="text1"/>
                <w:sz w:val="18"/>
                <w:szCs w:val="18"/>
              </w:rPr>
            </w:pPr>
            <w:r w:rsidRPr="00537798">
              <w:rPr>
                <w:color w:val="000000" w:themeColor="text1"/>
                <w:sz w:val="18"/>
                <w:szCs w:val="18"/>
              </w:rPr>
              <w:t>F2C_ReqDataQ503H</w:t>
            </w:r>
          </w:p>
        </w:tc>
        <w:tc>
          <w:tcPr>
            <w:tcW w:w="5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C6C1918" w14:textId="13BF4126" w:rsidR="000D1991" w:rsidRPr="00537798" w:rsidRDefault="000D1991" w:rsidP="002804EA">
            <w:pPr>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537798">
              <w:rPr>
                <w:color w:val="000000" w:themeColor="text1"/>
                <w:sz w:val="18"/>
                <w:szCs w:val="18"/>
              </w:rPr>
              <w:t>32</w:t>
            </w:r>
          </w:p>
        </w:tc>
        <w:tc>
          <w:tcPr>
            <w:tcW w:w="8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A0B7007" w14:textId="42CCB71A" w:rsidR="000D1991" w:rsidRPr="00537798" w:rsidRDefault="000D1991" w:rsidP="002804EA">
            <w:pPr>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537798">
              <w:rPr>
                <w:color w:val="000000" w:themeColor="text1"/>
                <w:sz w:val="18"/>
                <w:szCs w:val="18"/>
              </w:rPr>
              <w:t>Input</w:t>
            </w:r>
          </w:p>
        </w:tc>
        <w:tc>
          <w:tcPr>
            <w:tcW w:w="557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3D5B33B" w14:textId="56DACDED" w:rsidR="000D1991" w:rsidRPr="00537798" w:rsidRDefault="000D1991" w:rsidP="002804EA">
            <w:pPr>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Pr>
                <w:color w:val="000000" w:themeColor="text1"/>
                <w:sz w:val="18"/>
                <w:szCs w:val="18"/>
              </w:rPr>
              <w:t>Fabric Req data</w:t>
            </w:r>
          </w:p>
        </w:tc>
      </w:tr>
      <w:tr w:rsidR="00D427DD" w:rsidRPr="00990F96" w14:paraId="7BDBF80F" w14:textId="77777777" w:rsidTr="00FE63D5">
        <w:trPr>
          <w:cnfStyle w:val="000000100000" w:firstRow="0" w:lastRow="0" w:firstColumn="0" w:lastColumn="0" w:oddVBand="0" w:evenVBand="0" w:oddHBand="1" w:evenHBand="0" w:firstRowFirstColumn="0" w:firstRowLastColumn="0" w:lastRowFirstColumn="0" w:lastRowLastColumn="0"/>
          <w:trHeight w:val="163"/>
        </w:trPr>
        <w:tc>
          <w:tcPr>
            <w:cnfStyle w:val="001000000000" w:firstRow="0" w:lastRow="0" w:firstColumn="1" w:lastColumn="0" w:oddVBand="0" w:evenVBand="0" w:oddHBand="0" w:evenHBand="0" w:firstRowFirstColumn="0" w:firstRowLastColumn="0" w:lastRowFirstColumn="0" w:lastRowLastColumn="0"/>
            <w:tcW w:w="243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1AFC1BE" w14:textId="77777777" w:rsidR="00D427DD" w:rsidRPr="00537798" w:rsidRDefault="00D427DD" w:rsidP="002804EA">
            <w:pPr>
              <w:rPr>
                <w:color w:val="000000" w:themeColor="text1"/>
                <w:sz w:val="18"/>
                <w:szCs w:val="18"/>
              </w:rPr>
            </w:pPr>
            <w:r w:rsidRPr="00537798">
              <w:rPr>
                <w:color w:val="000000" w:themeColor="text1"/>
                <w:sz w:val="18"/>
                <w:szCs w:val="18"/>
              </w:rPr>
              <w:t>C2F_RspValidQ502H</w:t>
            </w:r>
          </w:p>
        </w:tc>
        <w:tc>
          <w:tcPr>
            <w:tcW w:w="5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EA88810" w14:textId="77777777" w:rsidR="00D427DD" w:rsidRPr="00537798" w:rsidRDefault="00D427DD" w:rsidP="002804EA">
            <w:pPr>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537798">
              <w:rPr>
                <w:color w:val="000000" w:themeColor="text1"/>
                <w:sz w:val="18"/>
                <w:szCs w:val="18"/>
              </w:rPr>
              <w:t>1</w:t>
            </w:r>
          </w:p>
        </w:tc>
        <w:tc>
          <w:tcPr>
            <w:tcW w:w="8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278B956" w14:textId="77777777" w:rsidR="00D427DD" w:rsidRPr="00537798" w:rsidRDefault="00D427DD" w:rsidP="002804EA">
            <w:pPr>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537798">
              <w:rPr>
                <w:color w:val="000000" w:themeColor="text1"/>
                <w:sz w:val="18"/>
                <w:szCs w:val="18"/>
              </w:rPr>
              <w:t>Input</w:t>
            </w:r>
          </w:p>
        </w:tc>
        <w:tc>
          <w:tcPr>
            <w:tcW w:w="557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C6AE4E6" w14:textId="77777777" w:rsidR="00D427DD" w:rsidRPr="00537798" w:rsidRDefault="00D427DD" w:rsidP="002804EA">
            <w:pPr>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Pr>
                <w:color w:val="000000" w:themeColor="text1"/>
                <w:sz w:val="18"/>
                <w:szCs w:val="18"/>
              </w:rPr>
              <w:t>Rsp to fabric validation bit</w:t>
            </w:r>
          </w:p>
        </w:tc>
      </w:tr>
      <w:tr w:rsidR="000D1991" w:rsidRPr="00990F96" w14:paraId="62C89724" w14:textId="77777777" w:rsidTr="00FE63D5">
        <w:trPr>
          <w:trHeight w:val="163"/>
        </w:trPr>
        <w:tc>
          <w:tcPr>
            <w:cnfStyle w:val="001000000000" w:firstRow="0" w:lastRow="0" w:firstColumn="1" w:lastColumn="0" w:oddVBand="0" w:evenVBand="0" w:oddHBand="0" w:evenHBand="0" w:firstRowFirstColumn="0" w:firstRowLastColumn="0" w:lastRowFirstColumn="0" w:lastRowLastColumn="0"/>
            <w:tcW w:w="243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32FDC7E" w14:textId="6AF81516" w:rsidR="000D1991" w:rsidRPr="00537798" w:rsidRDefault="000D1991" w:rsidP="002804EA">
            <w:pPr>
              <w:rPr>
                <w:color w:val="000000" w:themeColor="text1"/>
                <w:sz w:val="18"/>
                <w:szCs w:val="18"/>
              </w:rPr>
            </w:pPr>
            <w:r w:rsidRPr="00537798">
              <w:rPr>
                <w:color w:val="000000" w:themeColor="text1"/>
                <w:sz w:val="18"/>
                <w:szCs w:val="18"/>
              </w:rPr>
              <w:t>C2F_RspOpcodeQ502H</w:t>
            </w:r>
          </w:p>
        </w:tc>
        <w:tc>
          <w:tcPr>
            <w:tcW w:w="5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E2ACA28" w14:textId="66028B7C" w:rsidR="000D1991" w:rsidRPr="00537798" w:rsidRDefault="000D1991" w:rsidP="002804EA">
            <w:pPr>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537798">
              <w:rPr>
                <w:color w:val="000000" w:themeColor="text1"/>
                <w:sz w:val="18"/>
                <w:szCs w:val="18"/>
              </w:rPr>
              <w:t>1</w:t>
            </w:r>
          </w:p>
        </w:tc>
        <w:tc>
          <w:tcPr>
            <w:tcW w:w="8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A9A2817" w14:textId="0AE7F97F" w:rsidR="000D1991" w:rsidRPr="00537798" w:rsidRDefault="000D1991" w:rsidP="002804EA">
            <w:pPr>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537798">
              <w:rPr>
                <w:color w:val="000000" w:themeColor="text1"/>
                <w:sz w:val="18"/>
                <w:szCs w:val="18"/>
              </w:rPr>
              <w:t>Input</w:t>
            </w:r>
          </w:p>
        </w:tc>
        <w:tc>
          <w:tcPr>
            <w:tcW w:w="557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700BFBE" w14:textId="10159DE4" w:rsidR="000D1991" w:rsidRPr="00537798" w:rsidRDefault="000D1991" w:rsidP="002804EA">
            <w:pPr>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Pr>
                <w:color w:val="000000" w:themeColor="text1"/>
                <w:sz w:val="18"/>
                <w:szCs w:val="18"/>
              </w:rPr>
              <w:t>Rsp to fabric opcode</w:t>
            </w:r>
          </w:p>
        </w:tc>
      </w:tr>
      <w:tr w:rsidR="000D1991" w:rsidRPr="00990F96" w14:paraId="7C2F36B3" w14:textId="77777777" w:rsidTr="00FE63D5">
        <w:trPr>
          <w:cnfStyle w:val="000000100000" w:firstRow="0" w:lastRow="0" w:firstColumn="0" w:lastColumn="0" w:oddVBand="0" w:evenVBand="0" w:oddHBand="1" w:evenHBand="0" w:firstRowFirstColumn="0" w:firstRowLastColumn="0" w:lastRowFirstColumn="0" w:lastRowLastColumn="0"/>
          <w:trHeight w:val="163"/>
        </w:trPr>
        <w:tc>
          <w:tcPr>
            <w:cnfStyle w:val="001000000000" w:firstRow="0" w:lastRow="0" w:firstColumn="1" w:lastColumn="0" w:oddVBand="0" w:evenVBand="0" w:oddHBand="0" w:evenHBand="0" w:firstRowFirstColumn="0" w:firstRowLastColumn="0" w:lastRowFirstColumn="0" w:lastRowLastColumn="0"/>
            <w:tcW w:w="243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45B25FB" w14:textId="5694B1F7" w:rsidR="000D1991" w:rsidRPr="00537798" w:rsidRDefault="000D1991" w:rsidP="002804EA">
            <w:pPr>
              <w:rPr>
                <w:color w:val="000000" w:themeColor="text1"/>
                <w:sz w:val="18"/>
                <w:szCs w:val="18"/>
              </w:rPr>
            </w:pPr>
            <w:r w:rsidRPr="00537798">
              <w:rPr>
                <w:color w:val="000000" w:themeColor="text1"/>
                <w:sz w:val="18"/>
                <w:szCs w:val="18"/>
              </w:rPr>
              <w:t>C2F_RspThreadIDQ502H</w:t>
            </w:r>
          </w:p>
        </w:tc>
        <w:tc>
          <w:tcPr>
            <w:tcW w:w="5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7CCE938" w14:textId="1442E973" w:rsidR="000D1991" w:rsidRPr="00537798" w:rsidRDefault="000D1991" w:rsidP="002804EA">
            <w:pPr>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537798">
              <w:rPr>
                <w:color w:val="000000" w:themeColor="text1"/>
                <w:sz w:val="18"/>
                <w:szCs w:val="18"/>
              </w:rPr>
              <w:t>2</w:t>
            </w:r>
          </w:p>
        </w:tc>
        <w:tc>
          <w:tcPr>
            <w:tcW w:w="8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B1BFDC9" w14:textId="005B3FAD" w:rsidR="000D1991" w:rsidRPr="00537798" w:rsidRDefault="000D1991" w:rsidP="002804EA">
            <w:pPr>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537798">
              <w:rPr>
                <w:color w:val="000000" w:themeColor="text1"/>
                <w:sz w:val="18"/>
                <w:szCs w:val="18"/>
              </w:rPr>
              <w:t>Input</w:t>
            </w:r>
          </w:p>
        </w:tc>
        <w:tc>
          <w:tcPr>
            <w:tcW w:w="557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BE3C5FC" w14:textId="30C68AB2" w:rsidR="000D1991" w:rsidRPr="00537798" w:rsidRDefault="000D1991" w:rsidP="002804EA">
            <w:pPr>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Pr>
                <w:color w:val="000000" w:themeColor="text1"/>
                <w:sz w:val="18"/>
                <w:szCs w:val="18"/>
              </w:rPr>
              <w:t>Destination thread</w:t>
            </w:r>
          </w:p>
        </w:tc>
      </w:tr>
      <w:tr w:rsidR="000D1991" w:rsidRPr="00990F96" w14:paraId="0D07ED8E" w14:textId="77777777" w:rsidTr="00FE63D5">
        <w:trPr>
          <w:trHeight w:val="163"/>
        </w:trPr>
        <w:tc>
          <w:tcPr>
            <w:cnfStyle w:val="001000000000" w:firstRow="0" w:lastRow="0" w:firstColumn="1" w:lastColumn="0" w:oddVBand="0" w:evenVBand="0" w:oddHBand="0" w:evenHBand="0" w:firstRowFirstColumn="0" w:firstRowLastColumn="0" w:lastRowFirstColumn="0" w:lastRowLastColumn="0"/>
            <w:tcW w:w="243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A526F48" w14:textId="15EF5BB1" w:rsidR="000D1991" w:rsidRPr="00537798" w:rsidRDefault="000D1991" w:rsidP="002804EA">
            <w:pPr>
              <w:rPr>
                <w:color w:val="000000" w:themeColor="text1"/>
                <w:sz w:val="18"/>
                <w:szCs w:val="18"/>
              </w:rPr>
            </w:pPr>
            <w:r w:rsidRPr="00537798">
              <w:rPr>
                <w:color w:val="000000" w:themeColor="text1"/>
                <w:sz w:val="18"/>
                <w:szCs w:val="18"/>
              </w:rPr>
              <w:t>C2F_RspDataQ502H</w:t>
            </w:r>
          </w:p>
        </w:tc>
        <w:tc>
          <w:tcPr>
            <w:tcW w:w="5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783F98C" w14:textId="0B2136E0" w:rsidR="000D1991" w:rsidRPr="00537798" w:rsidRDefault="000D1991" w:rsidP="002804EA">
            <w:pPr>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537798">
              <w:rPr>
                <w:color w:val="000000" w:themeColor="text1"/>
                <w:sz w:val="18"/>
                <w:szCs w:val="18"/>
              </w:rPr>
              <w:t>32</w:t>
            </w:r>
          </w:p>
        </w:tc>
        <w:tc>
          <w:tcPr>
            <w:tcW w:w="8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D0921E9" w14:textId="47A68EB6" w:rsidR="000D1991" w:rsidRPr="00537798" w:rsidRDefault="000D1991" w:rsidP="002804EA">
            <w:pPr>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537798">
              <w:rPr>
                <w:color w:val="000000" w:themeColor="text1"/>
                <w:sz w:val="18"/>
                <w:szCs w:val="18"/>
              </w:rPr>
              <w:t>Input</w:t>
            </w:r>
          </w:p>
        </w:tc>
        <w:tc>
          <w:tcPr>
            <w:tcW w:w="557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266CE60" w14:textId="10D4A26D" w:rsidR="000D1991" w:rsidRPr="00537798" w:rsidRDefault="000D1991" w:rsidP="002804EA">
            <w:pPr>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Pr>
                <w:color w:val="000000" w:themeColor="text1"/>
                <w:sz w:val="18"/>
                <w:szCs w:val="18"/>
              </w:rPr>
              <w:t>Rsp to fabric data</w:t>
            </w:r>
          </w:p>
        </w:tc>
      </w:tr>
      <w:tr w:rsidR="000D1991" w:rsidRPr="00990F96" w14:paraId="44D40AD5" w14:textId="77777777" w:rsidTr="00FE63D5">
        <w:trPr>
          <w:cnfStyle w:val="000000100000" w:firstRow="0" w:lastRow="0" w:firstColumn="0" w:lastColumn="0" w:oddVBand="0" w:evenVBand="0" w:oddHBand="1" w:evenHBand="0" w:firstRowFirstColumn="0" w:firstRowLastColumn="0" w:lastRowFirstColumn="0" w:lastRowLastColumn="0"/>
          <w:trHeight w:val="163"/>
        </w:trPr>
        <w:tc>
          <w:tcPr>
            <w:cnfStyle w:val="001000000000" w:firstRow="0" w:lastRow="0" w:firstColumn="1" w:lastColumn="0" w:oddVBand="0" w:evenVBand="0" w:oddHBand="0" w:evenHBand="0" w:firstRowFirstColumn="0" w:firstRowLastColumn="0" w:lastRowFirstColumn="0" w:lastRowLastColumn="0"/>
            <w:tcW w:w="243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431084D" w14:textId="32795DF1" w:rsidR="000D1991" w:rsidRPr="00940081" w:rsidRDefault="000D1991" w:rsidP="002804EA">
            <w:pPr>
              <w:rPr>
                <w:color w:val="000000" w:themeColor="text1"/>
                <w:sz w:val="18"/>
                <w:szCs w:val="18"/>
              </w:rPr>
            </w:pPr>
            <w:r w:rsidRPr="00940081">
              <w:rPr>
                <w:color w:val="000000" w:themeColor="text1"/>
                <w:sz w:val="18"/>
                <w:szCs w:val="18"/>
              </w:rPr>
              <w:t>C2F_RspStall</w:t>
            </w:r>
          </w:p>
        </w:tc>
        <w:tc>
          <w:tcPr>
            <w:tcW w:w="5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8182FC9" w14:textId="4C809B02" w:rsidR="000D1991" w:rsidRPr="00940081" w:rsidRDefault="000D1991" w:rsidP="002804EA">
            <w:pPr>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940081">
              <w:rPr>
                <w:color w:val="000000" w:themeColor="text1"/>
                <w:sz w:val="18"/>
                <w:szCs w:val="18"/>
              </w:rPr>
              <w:t>1</w:t>
            </w:r>
          </w:p>
        </w:tc>
        <w:tc>
          <w:tcPr>
            <w:tcW w:w="8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2EE2C9B" w14:textId="6673AF82" w:rsidR="000D1991" w:rsidRPr="00940081" w:rsidRDefault="000D1991" w:rsidP="002804EA">
            <w:pPr>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940081">
              <w:rPr>
                <w:color w:val="000000" w:themeColor="text1"/>
                <w:sz w:val="18"/>
                <w:szCs w:val="18"/>
              </w:rPr>
              <w:t>Input</w:t>
            </w:r>
          </w:p>
        </w:tc>
        <w:tc>
          <w:tcPr>
            <w:tcW w:w="557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631F015" w14:textId="0B99F941" w:rsidR="000D1991" w:rsidRPr="00940081" w:rsidRDefault="007032C5" w:rsidP="002804EA">
            <w:pPr>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940081">
              <w:rPr>
                <w:color w:val="000000" w:themeColor="text1"/>
                <w:sz w:val="18"/>
                <w:szCs w:val="18"/>
              </w:rPr>
              <w:t xml:space="preserve">Currently </w:t>
            </w:r>
            <w:r w:rsidR="00A30874" w:rsidRPr="00940081">
              <w:rPr>
                <w:color w:val="000000" w:themeColor="text1"/>
                <w:sz w:val="18"/>
                <w:szCs w:val="18"/>
              </w:rPr>
              <w:t xml:space="preserve">NOT </w:t>
            </w:r>
            <w:r w:rsidRPr="00940081">
              <w:rPr>
                <w:color w:val="000000" w:themeColor="text1"/>
                <w:sz w:val="18"/>
                <w:szCs w:val="18"/>
              </w:rPr>
              <w:t>Implemented</w:t>
            </w:r>
          </w:p>
        </w:tc>
      </w:tr>
      <w:tr w:rsidR="00D427DD" w:rsidRPr="003E7CFF" w14:paraId="6D4BA35C" w14:textId="77777777" w:rsidTr="00FE63D5">
        <w:trPr>
          <w:trHeight w:val="163"/>
        </w:trPr>
        <w:tc>
          <w:tcPr>
            <w:cnfStyle w:val="001000000000" w:firstRow="0" w:lastRow="0" w:firstColumn="1" w:lastColumn="0" w:oddVBand="0" w:evenVBand="0" w:oddHBand="0" w:evenHBand="0" w:firstRowFirstColumn="0" w:firstRowLastColumn="0" w:lastRowFirstColumn="0" w:lastRowLastColumn="0"/>
            <w:tcW w:w="243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4EB78FC" w14:textId="77777777" w:rsidR="00D427DD" w:rsidRPr="00B660C3" w:rsidRDefault="00D427DD" w:rsidP="002804EA">
            <w:pPr>
              <w:rPr>
                <w:color w:val="000000" w:themeColor="text1"/>
                <w:sz w:val="18"/>
                <w:szCs w:val="18"/>
              </w:rPr>
            </w:pPr>
            <w:r w:rsidRPr="00B660C3">
              <w:rPr>
                <w:color w:val="000000" w:themeColor="text1"/>
                <w:sz w:val="18"/>
                <w:szCs w:val="18"/>
              </w:rPr>
              <w:t>C2F_ReqValidQ500H</w:t>
            </w:r>
          </w:p>
        </w:tc>
        <w:tc>
          <w:tcPr>
            <w:tcW w:w="5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88D2B58" w14:textId="77777777" w:rsidR="00D427DD" w:rsidRPr="00B660C3" w:rsidRDefault="00D427DD" w:rsidP="002804EA">
            <w:pPr>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B660C3">
              <w:rPr>
                <w:color w:val="000000" w:themeColor="text1"/>
                <w:sz w:val="18"/>
                <w:szCs w:val="18"/>
              </w:rPr>
              <w:t>1</w:t>
            </w:r>
          </w:p>
        </w:tc>
        <w:tc>
          <w:tcPr>
            <w:tcW w:w="8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AC4B9F7" w14:textId="77777777" w:rsidR="00D427DD" w:rsidRPr="00B660C3" w:rsidRDefault="00D427DD" w:rsidP="002804EA">
            <w:pPr>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B660C3">
              <w:rPr>
                <w:color w:val="000000" w:themeColor="text1"/>
                <w:sz w:val="18"/>
                <w:szCs w:val="18"/>
              </w:rPr>
              <w:t>output</w:t>
            </w:r>
          </w:p>
        </w:tc>
        <w:tc>
          <w:tcPr>
            <w:tcW w:w="557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81F2141" w14:textId="77777777" w:rsidR="00D427DD" w:rsidRPr="00FE63D5" w:rsidRDefault="00D427DD" w:rsidP="002804EA">
            <w:pPr>
              <w:cnfStyle w:val="000000000000" w:firstRow="0" w:lastRow="0" w:firstColumn="0" w:lastColumn="0" w:oddVBand="0" w:evenVBand="0" w:oddHBand="0" w:evenHBand="0" w:firstRowFirstColumn="0" w:firstRowLastColumn="0" w:lastRowFirstColumn="0" w:lastRowLastColumn="0"/>
              <w:rPr>
                <w:sz w:val="18"/>
                <w:szCs w:val="18"/>
              </w:rPr>
            </w:pPr>
            <w:r w:rsidRPr="00FE63D5">
              <w:rPr>
                <w:sz w:val="18"/>
                <w:szCs w:val="18"/>
              </w:rPr>
              <w:t>Req validation bite from the current GPC_4T to a different GPC_4T in the ring</w:t>
            </w:r>
          </w:p>
        </w:tc>
      </w:tr>
      <w:tr w:rsidR="00D427DD" w:rsidRPr="00EA38E6" w14:paraId="39051657" w14:textId="77777777" w:rsidTr="00FE63D5">
        <w:trPr>
          <w:cnfStyle w:val="000000100000" w:firstRow="0" w:lastRow="0" w:firstColumn="0" w:lastColumn="0" w:oddVBand="0" w:evenVBand="0" w:oddHBand="1" w:evenHBand="0" w:firstRowFirstColumn="0" w:firstRowLastColumn="0" w:lastRowFirstColumn="0" w:lastRowLastColumn="0"/>
          <w:trHeight w:val="163"/>
        </w:trPr>
        <w:tc>
          <w:tcPr>
            <w:cnfStyle w:val="001000000000" w:firstRow="0" w:lastRow="0" w:firstColumn="1" w:lastColumn="0" w:oddVBand="0" w:evenVBand="0" w:oddHBand="0" w:evenHBand="0" w:firstRowFirstColumn="0" w:firstRowLastColumn="0" w:lastRowFirstColumn="0" w:lastRowLastColumn="0"/>
            <w:tcW w:w="243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FE90D1F" w14:textId="77777777" w:rsidR="00D427DD" w:rsidRPr="00B660C3" w:rsidRDefault="00D427DD" w:rsidP="002804EA">
            <w:pPr>
              <w:rPr>
                <w:color w:val="000000" w:themeColor="text1"/>
                <w:sz w:val="18"/>
                <w:szCs w:val="18"/>
              </w:rPr>
            </w:pPr>
            <w:r w:rsidRPr="00B660C3">
              <w:rPr>
                <w:color w:val="000000" w:themeColor="text1"/>
                <w:sz w:val="18"/>
                <w:szCs w:val="18"/>
              </w:rPr>
              <w:t>C2F_ReqOpcodeQ500H</w:t>
            </w:r>
          </w:p>
        </w:tc>
        <w:tc>
          <w:tcPr>
            <w:tcW w:w="5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AA938EC" w14:textId="77777777" w:rsidR="00D427DD" w:rsidRPr="00B660C3" w:rsidRDefault="00D427DD" w:rsidP="002804EA">
            <w:pPr>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B660C3">
              <w:rPr>
                <w:color w:val="000000" w:themeColor="text1"/>
                <w:sz w:val="18"/>
                <w:szCs w:val="18"/>
              </w:rPr>
              <w:t>1</w:t>
            </w:r>
          </w:p>
        </w:tc>
        <w:tc>
          <w:tcPr>
            <w:tcW w:w="8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8F9ADB1" w14:textId="77777777" w:rsidR="00D427DD" w:rsidRPr="00B660C3" w:rsidRDefault="00D427DD" w:rsidP="002804EA">
            <w:pPr>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B660C3">
              <w:rPr>
                <w:color w:val="000000" w:themeColor="text1"/>
                <w:sz w:val="18"/>
                <w:szCs w:val="18"/>
              </w:rPr>
              <w:t>output</w:t>
            </w:r>
          </w:p>
        </w:tc>
        <w:tc>
          <w:tcPr>
            <w:tcW w:w="557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D895816" w14:textId="77777777" w:rsidR="00D427DD" w:rsidRPr="00FE63D5" w:rsidRDefault="00D427DD" w:rsidP="002804EA">
            <w:pPr>
              <w:cnfStyle w:val="000000100000" w:firstRow="0" w:lastRow="0" w:firstColumn="0" w:lastColumn="0" w:oddVBand="0" w:evenVBand="0" w:oddHBand="1" w:evenHBand="0" w:firstRowFirstColumn="0" w:firstRowLastColumn="0" w:lastRowFirstColumn="0" w:lastRowLastColumn="0"/>
              <w:rPr>
                <w:sz w:val="18"/>
                <w:szCs w:val="18"/>
              </w:rPr>
            </w:pPr>
            <w:r w:rsidRPr="00FE63D5">
              <w:rPr>
                <w:sz w:val="18"/>
                <w:szCs w:val="18"/>
              </w:rPr>
              <w:t>Req opcode from the current GPC_4T to a different GPC_4T in the ring</w:t>
            </w:r>
          </w:p>
        </w:tc>
      </w:tr>
      <w:tr w:rsidR="00D427DD" w:rsidRPr="00EA38E6" w14:paraId="7CD4DC8C" w14:textId="77777777" w:rsidTr="00FE63D5">
        <w:trPr>
          <w:trHeight w:val="163"/>
        </w:trPr>
        <w:tc>
          <w:tcPr>
            <w:cnfStyle w:val="001000000000" w:firstRow="0" w:lastRow="0" w:firstColumn="1" w:lastColumn="0" w:oddVBand="0" w:evenVBand="0" w:oddHBand="0" w:evenHBand="0" w:firstRowFirstColumn="0" w:firstRowLastColumn="0" w:lastRowFirstColumn="0" w:lastRowLastColumn="0"/>
            <w:tcW w:w="243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336D2FD" w14:textId="77777777" w:rsidR="00D427DD" w:rsidRPr="00B660C3" w:rsidRDefault="00D427DD" w:rsidP="002804EA">
            <w:pPr>
              <w:rPr>
                <w:color w:val="000000" w:themeColor="text1"/>
                <w:sz w:val="18"/>
                <w:szCs w:val="18"/>
              </w:rPr>
            </w:pPr>
            <w:r w:rsidRPr="00B660C3">
              <w:rPr>
                <w:color w:val="000000" w:themeColor="text1"/>
                <w:sz w:val="18"/>
                <w:szCs w:val="18"/>
              </w:rPr>
              <w:t>C2F_ReqThreadIDQ500H</w:t>
            </w:r>
          </w:p>
        </w:tc>
        <w:tc>
          <w:tcPr>
            <w:tcW w:w="5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948DD0C" w14:textId="77777777" w:rsidR="00D427DD" w:rsidRPr="00B660C3" w:rsidRDefault="00D427DD" w:rsidP="002804EA">
            <w:pPr>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B660C3">
              <w:rPr>
                <w:color w:val="000000" w:themeColor="text1"/>
                <w:sz w:val="18"/>
                <w:szCs w:val="18"/>
              </w:rPr>
              <w:t>2</w:t>
            </w:r>
          </w:p>
        </w:tc>
        <w:tc>
          <w:tcPr>
            <w:tcW w:w="8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B54E47C" w14:textId="77777777" w:rsidR="00D427DD" w:rsidRPr="00B660C3" w:rsidRDefault="00D427DD" w:rsidP="002804EA">
            <w:pPr>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624FEF">
              <w:rPr>
                <w:color w:val="000000" w:themeColor="text1"/>
                <w:sz w:val="18"/>
                <w:szCs w:val="18"/>
              </w:rPr>
              <w:t>output</w:t>
            </w:r>
          </w:p>
        </w:tc>
        <w:tc>
          <w:tcPr>
            <w:tcW w:w="557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2CE3BB1" w14:textId="77777777" w:rsidR="00D427DD" w:rsidRPr="00FE63D5" w:rsidRDefault="00D427DD" w:rsidP="002804EA">
            <w:pPr>
              <w:cnfStyle w:val="000000000000" w:firstRow="0" w:lastRow="0" w:firstColumn="0" w:lastColumn="0" w:oddVBand="0" w:evenVBand="0" w:oddHBand="0" w:evenHBand="0" w:firstRowFirstColumn="0" w:firstRowLastColumn="0" w:lastRowFirstColumn="0" w:lastRowLastColumn="0"/>
              <w:rPr>
                <w:sz w:val="18"/>
                <w:szCs w:val="18"/>
              </w:rPr>
            </w:pPr>
            <w:r w:rsidRPr="00FE63D5">
              <w:rPr>
                <w:sz w:val="18"/>
                <w:szCs w:val="18"/>
              </w:rPr>
              <w:t>Req thread ID from the current GPC_4T to a different GPC_4T in the ring</w:t>
            </w:r>
          </w:p>
        </w:tc>
      </w:tr>
      <w:tr w:rsidR="00D427DD" w:rsidRPr="00EA38E6" w14:paraId="47C341CA" w14:textId="77777777" w:rsidTr="00FE63D5">
        <w:trPr>
          <w:cnfStyle w:val="000000100000" w:firstRow="0" w:lastRow="0" w:firstColumn="0" w:lastColumn="0" w:oddVBand="0" w:evenVBand="0" w:oddHBand="1" w:evenHBand="0" w:firstRowFirstColumn="0" w:firstRowLastColumn="0" w:lastRowFirstColumn="0" w:lastRowLastColumn="0"/>
          <w:trHeight w:val="163"/>
        </w:trPr>
        <w:tc>
          <w:tcPr>
            <w:cnfStyle w:val="001000000000" w:firstRow="0" w:lastRow="0" w:firstColumn="1" w:lastColumn="0" w:oddVBand="0" w:evenVBand="0" w:oddHBand="0" w:evenHBand="0" w:firstRowFirstColumn="0" w:firstRowLastColumn="0" w:lastRowFirstColumn="0" w:lastRowLastColumn="0"/>
            <w:tcW w:w="243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D1DF29B" w14:textId="77777777" w:rsidR="00D427DD" w:rsidRPr="00B660C3" w:rsidRDefault="00D427DD" w:rsidP="002804EA">
            <w:pPr>
              <w:rPr>
                <w:color w:val="000000" w:themeColor="text1"/>
                <w:sz w:val="18"/>
                <w:szCs w:val="18"/>
              </w:rPr>
            </w:pPr>
            <w:r w:rsidRPr="00B660C3">
              <w:rPr>
                <w:color w:val="000000" w:themeColor="text1"/>
                <w:sz w:val="18"/>
                <w:szCs w:val="18"/>
              </w:rPr>
              <w:t>C2F_ReqAddressQ500H</w:t>
            </w:r>
          </w:p>
        </w:tc>
        <w:tc>
          <w:tcPr>
            <w:tcW w:w="5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0F0CEA4" w14:textId="77777777" w:rsidR="00D427DD" w:rsidRPr="00B660C3" w:rsidRDefault="00D427DD" w:rsidP="002804EA">
            <w:pPr>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B660C3">
              <w:rPr>
                <w:color w:val="000000" w:themeColor="text1"/>
                <w:sz w:val="18"/>
                <w:szCs w:val="18"/>
              </w:rPr>
              <w:t>32</w:t>
            </w:r>
          </w:p>
        </w:tc>
        <w:tc>
          <w:tcPr>
            <w:tcW w:w="8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1345B78" w14:textId="77777777" w:rsidR="00D427DD" w:rsidRPr="00B660C3" w:rsidRDefault="00D427DD" w:rsidP="002804EA">
            <w:pPr>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B660C3">
              <w:rPr>
                <w:color w:val="000000" w:themeColor="text1"/>
                <w:sz w:val="18"/>
                <w:szCs w:val="18"/>
              </w:rPr>
              <w:t>output</w:t>
            </w:r>
          </w:p>
        </w:tc>
        <w:tc>
          <w:tcPr>
            <w:tcW w:w="557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0A5E808" w14:textId="77777777" w:rsidR="00D427DD" w:rsidRPr="006D5E80" w:rsidRDefault="00D427DD" w:rsidP="002804EA">
            <w:pPr>
              <w:cnfStyle w:val="000000100000" w:firstRow="0" w:lastRow="0" w:firstColumn="0" w:lastColumn="0" w:oddVBand="0" w:evenVBand="0" w:oddHBand="1" w:evenHBand="0" w:firstRowFirstColumn="0" w:firstRowLastColumn="0" w:lastRowFirstColumn="0" w:lastRowLastColumn="0"/>
              <w:rPr>
                <w:sz w:val="18"/>
                <w:szCs w:val="18"/>
              </w:rPr>
            </w:pPr>
            <w:r w:rsidRPr="006D5E80">
              <w:rPr>
                <w:sz w:val="18"/>
                <w:szCs w:val="18"/>
              </w:rPr>
              <w:t>Req address from the current GPC_4T to a different GPC_4T in the ring</w:t>
            </w:r>
          </w:p>
        </w:tc>
      </w:tr>
      <w:tr w:rsidR="00D427DD" w:rsidRPr="00EA38E6" w14:paraId="4B2F8E80" w14:textId="77777777" w:rsidTr="00FE63D5">
        <w:trPr>
          <w:trHeight w:val="163"/>
        </w:trPr>
        <w:tc>
          <w:tcPr>
            <w:cnfStyle w:val="001000000000" w:firstRow="0" w:lastRow="0" w:firstColumn="1" w:lastColumn="0" w:oddVBand="0" w:evenVBand="0" w:oddHBand="0" w:evenHBand="0" w:firstRowFirstColumn="0" w:firstRowLastColumn="0" w:lastRowFirstColumn="0" w:lastRowLastColumn="0"/>
            <w:tcW w:w="243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8BFB5C8" w14:textId="77777777" w:rsidR="00D427DD" w:rsidRPr="00B660C3" w:rsidRDefault="00D427DD" w:rsidP="002804EA">
            <w:pPr>
              <w:rPr>
                <w:color w:val="000000" w:themeColor="text1"/>
                <w:sz w:val="18"/>
                <w:szCs w:val="18"/>
              </w:rPr>
            </w:pPr>
            <w:r w:rsidRPr="00B660C3">
              <w:rPr>
                <w:color w:val="000000" w:themeColor="text1"/>
                <w:sz w:val="18"/>
                <w:szCs w:val="18"/>
              </w:rPr>
              <w:t>C2F_ReqDataQ500H</w:t>
            </w:r>
          </w:p>
        </w:tc>
        <w:tc>
          <w:tcPr>
            <w:tcW w:w="5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DAD7380" w14:textId="77777777" w:rsidR="00D427DD" w:rsidRPr="00B660C3" w:rsidRDefault="00D427DD" w:rsidP="002804EA">
            <w:pPr>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B660C3">
              <w:rPr>
                <w:color w:val="000000" w:themeColor="text1"/>
                <w:sz w:val="18"/>
                <w:szCs w:val="18"/>
              </w:rPr>
              <w:t>32</w:t>
            </w:r>
          </w:p>
        </w:tc>
        <w:tc>
          <w:tcPr>
            <w:tcW w:w="8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234D807" w14:textId="77777777" w:rsidR="00D427DD" w:rsidRPr="00B660C3" w:rsidRDefault="00D427DD" w:rsidP="002804EA">
            <w:pPr>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B660C3">
              <w:rPr>
                <w:color w:val="000000" w:themeColor="text1"/>
                <w:sz w:val="18"/>
                <w:szCs w:val="18"/>
              </w:rPr>
              <w:t>output</w:t>
            </w:r>
          </w:p>
        </w:tc>
        <w:tc>
          <w:tcPr>
            <w:tcW w:w="557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0507F47" w14:textId="77777777" w:rsidR="00D427DD" w:rsidRPr="006D5E80" w:rsidRDefault="00D427DD" w:rsidP="005B20FA">
            <w:pPr>
              <w:keepNext/>
              <w:cnfStyle w:val="000000000000" w:firstRow="0" w:lastRow="0" w:firstColumn="0" w:lastColumn="0" w:oddVBand="0" w:evenVBand="0" w:oddHBand="0" w:evenHBand="0" w:firstRowFirstColumn="0" w:firstRowLastColumn="0" w:lastRowFirstColumn="0" w:lastRowLastColumn="0"/>
              <w:rPr>
                <w:sz w:val="18"/>
                <w:szCs w:val="18"/>
              </w:rPr>
            </w:pPr>
            <w:r w:rsidRPr="006D5E80">
              <w:rPr>
                <w:sz w:val="18"/>
                <w:szCs w:val="18"/>
              </w:rPr>
              <w:t>Req data from the current GPC_4T to a different GPC_4T in the ring (if opcode is Store)</w:t>
            </w:r>
          </w:p>
        </w:tc>
      </w:tr>
    </w:tbl>
    <w:p w14:paraId="4AFF4DD3" w14:textId="71A73840" w:rsidR="00C74090" w:rsidRDefault="00823FB4" w:rsidP="005B20FA">
      <w:pPr>
        <w:pStyle w:val="ae"/>
      </w:pPr>
      <w:bookmarkStart w:id="64" w:name="_Toc91955538"/>
      <w:r>
        <w:rPr>
          <w:noProof/>
        </w:rPr>
        <mc:AlternateContent>
          <mc:Choice Requires="wps">
            <w:drawing>
              <wp:anchor distT="0" distB="0" distL="114300" distR="114300" simplePos="0" relativeHeight="251710464" behindDoc="0" locked="0" layoutInCell="1" allowOverlap="1" wp14:anchorId="6E3C2674" wp14:editId="77AE6B36">
                <wp:simplePos x="0" y="0"/>
                <wp:positionH relativeFrom="column">
                  <wp:posOffset>-832485</wp:posOffset>
                </wp:positionH>
                <wp:positionV relativeFrom="paragraph">
                  <wp:posOffset>4421505</wp:posOffset>
                </wp:positionV>
                <wp:extent cx="7397115" cy="635"/>
                <wp:effectExtent l="0" t="0" r="0" b="0"/>
                <wp:wrapThrough wrapText="bothSides">
                  <wp:wrapPolygon edited="0">
                    <wp:start x="0" y="0"/>
                    <wp:lineTo x="0" y="21600"/>
                    <wp:lineTo x="21600" y="21600"/>
                    <wp:lineTo x="21600" y="0"/>
                  </wp:wrapPolygon>
                </wp:wrapThrough>
                <wp:docPr id="192" name="תיבת טקסט 192"/>
                <wp:cNvGraphicFramePr/>
                <a:graphic xmlns:a="http://schemas.openxmlformats.org/drawingml/2006/main">
                  <a:graphicData uri="http://schemas.microsoft.com/office/word/2010/wordprocessingShape">
                    <wps:wsp>
                      <wps:cNvSpPr txBox="1"/>
                      <wps:spPr>
                        <a:xfrm>
                          <a:off x="0" y="0"/>
                          <a:ext cx="7397115" cy="635"/>
                        </a:xfrm>
                        <a:prstGeom prst="rect">
                          <a:avLst/>
                        </a:prstGeom>
                        <a:solidFill>
                          <a:prstClr val="white"/>
                        </a:solidFill>
                        <a:ln>
                          <a:noFill/>
                        </a:ln>
                      </wps:spPr>
                      <wps:txbx>
                        <w:txbxContent>
                          <w:p w14:paraId="1AD12EF8" w14:textId="69D07F57" w:rsidR="00823FB4" w:rsidRPr="00074283" w:rsidRDefault="00823FB4" w:rsidP="00823FB4">
                            <w:pPr>
                              <w:pStyle w:val="ae"/>
                            </w:pPr>
                            <w:bookmarkStart w:id="65" w:name="_Toc91955523"/>
                            <w:r>
                              <w:t xml:space="preserve">Figure </w:t>
                            </w:r>
                            <w:fldSimple w:instr=" SEQ Figure \* ARABIC ">
                              <w:r w:rsidR="00785D79">
                                <w:rPr>
                                  <w:noProof/>
                                </w:rPr>
                                <w:t>22</w:t>
                              </w:r>
                            </w:fldSimple>
                            <w:r>
                              <w:rPr>
                                <w:noProof/>
                              </w:rPr>
                              <w:t xml:space="preserve"> - D MEM WRAP logic design</w:t>
                            </w:r>
                            <w:bookmarkEnd w:id="65"/>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E3C2674" id="תיבת טקסט 192" o:spid="_x0000_s1041" type="#_x0000_t202" style="position:absolute;margin-left:-65.55pt;margin-top:348.15pt;width:582.4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" stroked="f">
                <v:textbox style="mso-fit-shape-to-text:t" inset="0,0,0,0">
                  <w:txbxContent>
                    <w:p w14:paraId="1AD12EF8" w14:textId="69D07F57" w:rsidR="00823FB4" w:rsidRPr="00074283" w:rsidRDefault="00823FB4" w:rsidP="00823FB4">
                      <w:pPr>
                        <w:pStyle w:val="ae"/>
                      </w:pPr>
                      <w:bookmarkStart w:id="66" w:name="_Toc91955523"/>
                      <w:r>
                        <w:t xml:space="preserve">Figure </w:t>
                      </w:r>
                      <w:fldSimple w:instr=" SEQ Figure \* ARABIC ">
                        <w:r w:rsidR="00785D79">
                          <w:rPr>
                            <w:noProof/>
                          </w:rPr>
                          <w:t>22</w:t>
                        </w:r>
                      </w:fldSimple>
                      <w:r>
                        <w:rPr>
                          <w:noProof/>
                        </w:rPr>
                        <w:t xml:space="preserve"> - D MEM WRAP logic design</w:t>
                      </w:r>
                      <w:bookmarkEnd w:id="66"/>
                    </w:p>
                  </w:txbxContent>
                </v:textbox>
                <w10:wrap type="through"/>
              </v:shape>
            </w:pict>
          </mc:Fallback>
        </mc:AlternateContent>
      </w:r>
      <w:r w:rsidRPr="00823FB4">
        <w:rPr>
          <w:noProof/>
        </w:rPr>
        <w:drawing>
          <wp:anchor distT="0" distB="0" distL="114300" distR="114300" simplePos="0" relativeHeight="251708416" behindDoc="0" locked="0" layoutInCell="1" allowOverlap="1" wp14:anchorId="1F07BB83" wp14:editId="7953EF40">
            <wp:simplePos x="0" y="0"/>
            <wp:positionH relativeFrom="margin">
              <wp:align>center</wp:align>
            </wp:positionH>
            <wp:positionV relativeFrom="paragraph">
              <wp:posOffset>259080</wp:posOffset>
            </wp:positionV>
            <wp:extent cx="7397527" cy="4105275"/>
            <wp:effectExtent l="0" t="0" r="0" b="0"/>
            <wp:wrapThrough wrapText="bothSides">
              <wp:wrapPolygon edited="0">
                <wp:start x="0" y="0"/>
                <wp:lineTo x="0" y="21450"/>
                <wp:lineTo x="21528" y="21450"/>
                <wp:lineTo x="21528" y="0"/>
                <wp:lineTo x="0" y="0"/>
              </wp:wrapPolygon>
            </wp:wrapThrough>
            <wp:docPr id="8" name="Picture 5" descr="Diagram, schematic&#10;&#10;Description automatically generated">
              <a:extLst xmlns:a="http://schemas.openxmlformats.org/drawingml/2006/main">
                <a:ext uri="{FF2B5EF4-FFF2-40B4-BE49-F238E27FC236}">
                  <a16:creationId xmlns:a16="http://schemas.microsoft.com/office/drawing/2014/main" id="{F942D226-9FC5-4844-9610-4F8EBF581F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descr="Diagram, schematic&#10;&#10;Description automatically generated">
                      <a:extLst>
                        <a:ext uri="{FF2B5EF4-FFF2-40B4-BE49-F238E27FC236}">
                          <a16:creationId xmlns:a16="http://schemas.microsoft.com/office/drawing/2014/main" id="{F942D226-9FC5-4844-9610-4F8EBF581F0B}"/>
                        </a:ext>
                      </a:extLst>
                    </pic:cNvPr>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7397527" cy="4105275"/>
                    </a:xfrm>
                    <a:prstGeom prst="rect">
                      <a:avLst/>
                    </a:prstGeom>
                  </pic:spPr>
                </pic:pic>
              </a:graphicData>
            </a:graphic>
          </wp:anchor>
        </w:drawing>
      </w:r>
      <w:r w:rsidR="005B20FA">
        <w:t xml:space="preserve">Table </w:t>
      </w:r>
      <w:r w:rsidR="00D96F07">
        <w:fldChar w:fldCharType="begin"/>
      </w:r>
      <w:r w:rsidR="00D96F07">
        <w:instrText xml:space="preserve"> SEQ Table \* ARABIC </w:instrText>
      </w:r>
      <w:r w:rsidR="00D96F07">
        <w:fldChar w:fldCharType="separate"/>
      </w:r>
      <w:r w:rsidR="00785D79">
        <w:rPr>
          <w:noProof/>
        </w:rPr>
        <w:t>10</w:t>
      </w:r>
      <w:r w:rsidR="00D96F07">
        <w:rPr>
          <w:noProof/>
        </w:rPr>
        <w:fldChar w:fldCharType="end"/>
      </w:r>
      <w:r w:rsidR="005B20FA">
        <w:rPr>
          <w:noProof/>
        </w:rPr>
        <w:t xml:space="preserve"> - D MEM WRAP interface</w:t>
      </w:r>
      <w:bookmarkEnd w:id="64"/>
    </w:p>
    <w:p w14:paraId="45B60CAD" w14:textId="1FCB5547" w:rsidR="009E04B5" w:rsidRDefault="00823FB4">
      <w:r>
        <w:t>as seen in the logic design figure, this module's logic is quite complicated.</w:t>
      </w:r>
      <w:r w:rsidR="00F32067">
        <w:t xml:space="preserve"> We'll try to simplify.</w:t>
      </w:r>
    </w:p>
    <w:p w14:paraId="62F254C5" w14:textId="77777777" w:rsidR="00A63AF1" w:rsidRDefault="00A63AF1">
      <w:r>
        <w:br w:type="page"/>
      </w:r>
    </w:p>
    <w:p w14:paraId="62212947" w14:textId="7E24169A" w:rsidR="009E04B5" w:rsidRDefault="00F62457" w:rsidP="00A63AF1">
      <w:r w:rsidRPr="009E04B5">
        <w:rPr>
          <w:noProof/>
        </w:rPr>
        <w:lastRenderedPageBreak/>
        <mc:AlternateContent>
          <mc:Choice Requires="wpg">
            <w:drawing>
              <wp:anchor distT="0" distB="0" distL="114300" distR="114300" simplePos="0" relativeHeight="251712512" behindDoc="0" locked="0" layoutInCell="1" allowOverlap="1" wp14:anchorId="71E9E3C2" wp14:editId="240E552D">
                <wp:simplePos x="0" y="0"/>
                <wp:positionH relativeFrom="margin">
                  <wp:posOffset>793750</wp:posOffset>
                </wp:positionH>
                <wp:positionV relativeFrom="paragraph">
                  <wp:posOffset>252730</wp:posOffset>
                </wp:positionV>
                <wp:extent cx="2838450" cy="2667000"/>
                <wp:effectExtent l="0" t="0" r="0" b="0"/>
                <wp:wrapThrough wrapText="bothSides">
                  <wp:wrapPolygon edited="0">
                    <wp:start x="0" y="0"/>
                    <wp:lineTo x="0" y="21446"/>
                    <wp:lineTo x="21310" y="21446"/>
                    <wp:lineTo x="21455" y="9874"/>
                    <wp:lineTo x="21455" y="5709"/>
                    <wp:lineTo x="21310" y="0"/>
                    <wp:lineTo x="0" y="0"/>
                  </wp:wrapPolygon>
                </wp:wrapThrough>
                <wp:docPr id="193" name="קבוצה 6"/>
                <wp:cNvGraphicFramePr/>
                <a:graphic xmlns:a="http://schemas.openxmlformats.org/drawingml/2006/main">
                  <a:graphicData uri="http://schemas.microsoft.com/office/word/2010/wordprocessingGroup">
                    <wpg:wgp>
                      <wpg:cNvGrpSpPr/>
                      <wpg:grpSpPr>
                        <a:xfrm>
                          <a:off x="0" y="0"/>
                          <a:ext cx="2838450" cy="2667000"/>
                          <a:chOff x="1343961" y="-47018"/>
                          <a:chExt cx="4825305" cy="4388393"/>
                        </a:xfrm>
                      </wpg:grpSpPr>
                      <pic:pic xmlns:pic="http://schemas.openxmlformats.org/drawingml/2006/picture">
                        <pic:nvPicPr>
                          <pic:cNvPr id="194" name="Picture 5" descr="Diagram, schematic&#10;&#10;Description automatically generated"/>
                          <pic:cNvPicPr>
                            <a:picLocks noChangeAspect="1"/>
                          </pic:cNvPicPr>
                        </pic:nvPicPr>
                        <pic:blipFill rotWithShape="1">
                          <a:blip r:embed="rId53"/>
                          <a:srcRect l="52959" t="9338" r="23925" b="51868"/>
                          <a:stretch/>
                        </pic:blipFill>
                        <pic:spPr>
                          <a:xfrm>
                            <a:off x="1343961" y="-47018"/>
                            <a:ext cx="4711959" cy="4388393"/>
                          </a:xfrm>
                          <a:prstGeom prst="rect">
                            <a:avLst/>
                          </a:prstGeom>
                        </pic:spPr>
                      </pic:pic>
                      <wps:wsp>
                        <wps:cNvPr id="195" name="מלבן 195"/>
                        <wps:cNvSpPr/>
                        <wps:spPr>
                          <a:xfrm>
                            <a:off x="5483042" y="1117331"/>
                            <a:ext cx="686224" cy="84974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1" anchor="ctr"/>
                      </wps:wsp>
                    </wpg:wgp>
                  </a:graphicData>
                </a:graphic>
                <wp14:sizeRelH relativeFrom="margin">
                  <wp14:pctWidth>0</wp14:pctWidth>
                </wp14:sizeRelH>
                <wp14:sizeRelV relativeFrom="margin">
                  <wp14:pctHeight>0</wp14:pctHeight>
                </wp14:sizeRelV>
              </wp:anchor>
            </w:drawing>
          </mc:Choice>
          <mc:Fallback>
            <w:pict>
              <v:group w14:anchorId="3ADB99BB" id="קבוצה 6" o:spid="_x0000_s1026" style="position:absolute;margin-left:62.5pt;margin-top:19.9pt;width:223.5pt;height:210pt;z-index:251712512;mso-position-horizontal-relative:margin;mso-width-relative:margin;mso-height-relative:margin" coordorigin="13439,-470" coordsize="48253,438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">
                <v:shape id="Picture 5" o:spid="_x0000_s1027" type="#_x0000_t75" alt="Diagram, schematic&#10;&#10;Description automatically generated" style="position:absolute;left:13439;top:-470;width:47120;height:43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">
                  <v:imagedata r:id="rId54" o:title="Diagram, schematic&#10;&#10;Description automatically generated" croptop="6120f" cropbottom="33992f" cropleft="34707f" cropright="15679f"/>
                </v:shape>
                <v:rect id="מלבן 195" o:spid="_x0000_s1028" style="position:absolute;left:54830;top:11173;width:6862;height:84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" fillcolor="white [3212]" stroked="f" strokeweight="1pt"/>
                <w10:wrap type="through" anchorx="margin"/>
              </v:group>
            </w:pict>
          </mc:Fallback>
        </mc:AlternateContent>
      </w:r>
      <w:r w:rsidR="009727BB">
        <w:t xml:space="preserve">First There are the </w:t>
      </w:r>
      <w:r w:rsidR="00A63AF1">
        <w:t>two instances of the D MEM and CR MEM modules:</w:t>
      </w:r>
    </w:p>
    <w:p w14:paraId="0F40CD31" w14:textId="77777777" w:rsidR="00481BCC" w:rsidRDefault="00481BCC" w:rsidP="00A63AF1"/>
    <w:p w14:paraId="616E36A8" w14:textId="77777777" w:rsidR="00481BCC" w:rsidRDefault="00481BCC" w:rsidP="00A63AF1"/>
    <w:p w14:paraId="2CD42154" w14:textId="77777777" w:rsidR="00481BCC" w:rsidRDefault="00481BCC" w:rsidP="00A63AF1"/>
    <w:p w14:paraId="299EEA50" w14:textId="77777777" w:rsidR="00481BCC" w:rsidRDefault="00481BCC" w:rsidP="00A63AF1"/>
    <w:p w14:paraId="7C5A3EC0" w14:textId="77777777" w:rsidR="00481BCC" w:rsidRDefault="00481BCC" w:rsidP="00A63AF1"/>
    <w:p w14:paraId="5287E4DE" w14:textId="77777777" w:rsidR="00481BCC" w:rsidRDefault="00481BCC" w:rsidP="00A63AF1"/>
    <w:p w14:paraId="3389C26F" w14:textId="77777777" w:rsidR="00481BCC" w:rsidRDefault="00481BCC" w:rsidP="00A63AF1"/>
    <w:p w14:paraId="2F31040B" w14:textId="77777777" w:rsidR="00481BCC" w:rsidRDefault="00481BCC" w:rsidP="00A63AF1"/>
    <w:p w14:paraId="63CE8E92" w14:textId="77777777" w:rsidR="00481BCC" w:rsidRDefault="00481BCC" w:rsidP="00A63AF1"/>
    <w:p w14:paraId="18EB2EBB" w14:textId="77777777" w:rsidR="00481BCC" w:rsidRDefault="00481BCC" w:rsidP="00A63AF1"/>
    <w:p w14:paraId="1C2D866B" w14:textId="257DDA7E" w:rsidR="00AB6E7A" w:rsidRDefault="00F62457" w:rsidP="00F62457">
      <w:r w:rsidRPr="00977855">
        <w:rPr>
          <w:noProof/>
        </w:rPr>
        <w:drawing>
          <wp:anchor distT="0" distB="0" distL="114300" distR="114300" simplePos="0" relativeHeight="251715584" behindDoc="0" locked="0" layoutInCell="1" allowOverlap="1" wp14:anchorId="148B5CF7" wp14:editId="54E65A9D">
            <wp:simplePos x="0" y="0"/>
            <wp:positionH relativeFrom="column">
              <wp:posOffset>-806450</wp:posOffset>
            </wp:positionH>
            <wp:positionV relativeFrom="paragraph">
              <wp:posOffset>720725</wp:posOffset>
            </wp:positionV>
            <wp:extent cx="6767830" cy="1571625"/>
            <wp:effectExtent l="0" t="0" r="0" b="9525"/>
            <wp:wrapThrough wrapText="bothSides">
              <wp:wrapPolygon edited="0">
                <wp:start x="0" y="0"/>
                <wp:lineTo x="0" y="21469"/>
                <wp:lineTo x="21523" y="21469"/>
                <wp:lineTo x="21523" y="0"/>
                <wp:lineTo x="0" y="0"/>
              </wp:wrapPolygon>
            </wp:wrapThrough>
            <wp:docPr id="19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6767830" cy="1571625"/>
                    </a:xfrm>
                    <a:prstGeom prst="rect">
                      <a:avLst/>
                    </a:prstGeom>
                  </pic:spPr>
                </pic:pic>
              </a:graphicData>
            </a:graphic>
          </wp:anchor>
        </w:drawing>
      </w:r>
      <w:r w:rsidR="00481BCC">
        <w:t>Each are fed by signals and data directly from the Core and the Fabric</w:t>
      </w:r>
      <w:r w:rsidR="00290114">
        <w:t xml:space="preserve"> and by local logic signals</w:t>
      </w:r>
      <w:r>
        <w:t>.</w:t>
      </w:r>
      <w:r>
        <w:br/>
      </w:r>
      <w:r w:rsidR="00CC3885">
        <w:t>The</w:t>
      </w:r>
      <w:r w:rsidR="00290114">
        <w:t xml:space="preserve"> Core's</w:t>
      </w:r>
      <w:r w:rsidR="00CC3885">
        <w:t xml:space="preserve"> Read and write enable </w:t>
      </w:r>
      <w:r w:rsidR="00290114">
        <w:t>signals</w:t>
      </w:r>
      <w:r w:rsidR="00CC3885">
        <w:t xml:space="preserve"> </w:t>
      </w:r>
      <w:r w:rsidR="00FF4082">
        <w:t xml:space="preserve">going to the instances, </w:t>
      </w:r>
      <w:r w:rsidR="00CC3885">
        <w:t xml:space="preserve">are toggled by </w:t>
      </w:r>
      <w:r w:rsidR="00CF16EE">
        <w:t xml:space="preserve">the logic above. It </w:t>
      </w:r>
      <w:r w:rsidR="00076B50">
        <w:t>must</w:t>
      </w:r>
      <w:r w:rsidR="00CF16EE">
        <w:t xml:space="preserve"> be a local core match and a valid D MEM address</w:t>
      </w:r>
      <w:r w:rsidR="009840E6">
        <w:t xml:space="preserve"> + read/write enable from the core</w:t>
      </w:r>
      <w:r w:rsidR="00076B50">
        <w:t>.</w:t>
      </w:r>
      <w:r>
        <w:br/>
        <w:t xml:space="preserve">The Fabric </w:t>
      </w:r>
      <w:r w:rsidR="005F51DE">
        <w:t>request signals ( AKA F2C – Fabric to Core)</w:t>
      </w:r>
      <w:r w:rsidR="00977265">
        <w:t xml:space="preserve"> coming also from the Fabric (By an F2C packet) and from local logic signals like the read and write signals for the Fabric:</w:t>
      </w:r>
    </w:p>
    <w:p w14:paraId="58F5F7A2" w14:textId="40098963" w:rsidR="00290114" w:rsidRDefault="00290114" w:rsidP="00F62457">
      <w:pPr>
        <w:jc w:val="center"/>
        <w:rPr>
          <w:rtl/>
        </w:rPr>
      </w:pPr>
      <w:r w:rsidRPr="00F57B3D">
        <w:rPr>
          <w:noProof/>
        </w:rPr>
        <w:drawing>
          <wp:inline distT="0" distB="0" distL="0" distR="0" wp14:anchorId="4650A2A9" wp14:editId="2FD0907A">
            <wp:extent cx="5224058" cy="3105150"/>
            <wp:effectExtent l="0" t="0" r="0" b="0"/>
            <wp:docPr id="198"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56"/>
                    <a:stretch>
                      <a:fillRect/>
                    </a:stretch>
                  </pic:blipFill>
                  <pic:spPr>
                    <a:xfrm>
                      <a:off x="0" y="0"/>
                      <a:ext cx="5224058" cy="3105150"/>
                    </a:xfrm>
                    <a:prstGeom prst="rect">
                      <a:avLst/>
                    </a:prstGeom>
                  </pic:spPr>
                </pic:pic>
              </a:graphicData>
            </a:graphic>
          </wp:inline>
        </w:drawing>
      </w:r>
    </w:p>
    <w:p w14:paraId="1E5E5E27" w14:textId="7181FE2B" w:rsidR="002B0526" w:rsidRDefault="00F82A60" w:rsidP="002D6107">
      <w:r>
        <w:rPr>
          <w:noProof/>
        </w:rPr>
        <w:lastRenderedPageBreak/>
        <mc:AlternateContent>
          <mc:Choice Requires="wpg">
            <w:drawing>
              <wp:anchor distT="0" distB="0" distL="114300" distR="114300" simplePos="0" relativeHeight="251719680" behindDoc="0" locked="0" layoutInCell="1" allowOverlap="1" wp14:anchorId="2300B248" wp14:editId="40D9602C">
                <wp:simplePos x="0" y="0"/>
                <wp:positionH relativeFrom="column">
                  <wp:posOffset>-387350</wp:posOffset>
                </wp:positionH>
                <wp:positionV relativeFrom="paragraph">
                  <wp:posOffset>671830</wp:posOffset>
                </wp:positionV>
                <wp:extent cx="6176645" cy="2162175"/>
                <wp:effectExtent l="0" t="0" r="0" b="9525"/>
                <wp:wrapThrough wrapText="bothSides">
                  <wp:wrapPolygon edited="0">
                    <wp:start x="67" y="0"/>
                    <wp:lineTo x="67" y="21505"/>
                    <wp:lineTo x="21518" y="21505"/>
                    <wp:lineTo x="21518" y="0"/>
                    <wp:lineTo x="67" y="0"/>
                  </wp:wrapPolygon>
                </wp:wrapThrough>
                <wp:docPr id="202" name="קבוצה 202"/>
                <wp:cNvGraphicFramePr/>
                <a:graphic xmlns:a="http://schemas.openxmlformats.org/drawingml/2006/main">
                  <a:graphicData uri="http://schemas.microsoft.com/office/word/2010/wordprocessingGroup">
                    <wpg:wgp>
                      <wpg:cNvGrpSpPr/>
                      <wpg:grpSpPr>
                        <a:xfrm>
                          <a:off x="0" y="0"/>
                          <a:ext cx="6176645" cy="2162175"/>
                          <a:chOff x="0" y="0"/>
                          <a:chExt cx="6176645" cy="2162175"/>
                        </a:xfrm>
                      </wpg:grpSpPr>
                      <pic:pic xmlns:pic="http://schemas.openxmlformats.org/drawingml/2006/picture">
                        <pic:nvPicPr>
                          <pic:cNvPr id="200" name="Picture 31" descr="Diagram&#10;&#10;Description automatically generated"/>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47625" y="0"/>
                            <a:ext cx="6129020" cy="2162175"/>
                          </a:xfrm>
                          <a:prstGeom prst="rect">
                            <a:avLst/>
                          </a:prstGeom>
                        </pic:spPr>
                      </pic:pic>
                      <wps:wsp>
                        <wps:cNvPr id="201" name="תיבת טקסט 2"/>
                        <wps:cNvSpPr txBox="1">
                          <a:spLocks noChangeArrowheads="1"/>
                        </wps:cNvSpPr>
                        <wps:spPr bwMode="auto">
                          <a:xfrm flipH="1">
                            <a:off x="0" y="971550"/>
                            <a:ext cx="253365" cy="386080"/>
                          </a:xfrm>
                          <a:prstGeom prst="rect">
                            <a:avLst/>
                          </a:prstGeom>
                          <a:noFill/>
                          <a:ln w="9525">
                            <a:noFill/>
                            <a:miter lim="800000"/>
                            <a:headEnd/>
                            <a:tailEnd/>
                          </a:ln>
                        </wps:spPr>
                        <wps:txbx>
                          <w:txbxContent>
                            <w:p w14:paraId="22B38A8F" w14:textId="33D34D88" w:rsidR="00F82A60" w:rsidRDefault="00F82A60">
                              <w:r>
                                <w:t>!</w:t>
                              </w:r>
                            </w:p>
                          </w:txbxContent>
                        </wps:txbx>
                        <wps:bodyPr rot="0" vert="horz" wrap="square" lIns="91440" tIns="45720" rIns="91440" bIns="45720" anchor="t" anchorCtr="0">
                          <a:spAutoFit/>
                        </wps:bodyPr>
                      </wps:wsp>
                    </wpg:wgp>
                  </a:graphicData>
                </a:graphic>
              </wp:anchor>
            </w:drawing>
          </mc:Choice>
          <mc:Fallback>
            <w:pict>
              <v:group w14:anchorId="2300B248" id="קבוצה 202" o:spid="_x0000_s1042" style="position:absolute;margin-left:-30.5pt;margin-top:52.9pt;width:486.35pt;height:170.25pt;z-index:251719680" coordsize="61766,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">
                <v:shape id="Picture 31" o:spid="_x0000_s1043" type="#_x0000_t75" alt="Diagram&#10;&#10;Description automatically generated" style="position:absolute;left:476;width:61290;height:21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">
                  <v:imagedata r:id="rId58" o:title="Diagram&#10;&#10;Description automatically generated"/>
                </v:shape>
                <v:shape id="_x0000_s1044" type="#_x0000_t202" style="position:absolute;top:9715;width:2533;height:386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" filled="f" stroked="f">
                  <v:textbox style="mso-fit-shape-to-text:t">
                    <w:txbxContent>
                      <w:p w14:paraId="22B38A8F" w14:textId="33D34D88" w:rsidR="00F82A60" w:rsidRDefault="00F82A60">
                        <w:r>
                          <w:t>!</w:t>
                        </w:r>
                      </w:p>
                    </w:txbxContent>
                  </v:textbox>
                </v:shape>
                <w10:wrap type="through"/>
              </v:group>
            </w:pict>
          </mc:Fallback>
        </mc:AlternateContent>
      </w:r>
      <w:r w:rsidR="008E2E71">
        <w:t>Now we'll describe the logic dedicated to handle non</w:t>
      </w:r>
      <w:r w:rsidR="002D6107">
        <w:t>-</w:t>
      </w:r>
      <w:r w:rsidR="008E2E71">
        <w:t>local memory requests and responses.</w:t>
      </w:r>
      <w:r w:rsidR="00FE618D">
        <w:t xml:space="preserve"> </w:t>
      </w:r>
      <w:r w:rsidR="002D6107">
        <w:br/>
        <w:t>The key signal is "</w:t>
      </w:r>
      <w:r w:rsidR="002D6107" w:rsidRPr="002D6107">
        <w:t>MatchLocalCoreQ103H</w:t>
      </w:r>
      <w:r w:rsidR="002D6107">
        <w:t xml:space="preserve">". </w:t>
      </w:r>
      <w:r w:rsidR="000D3B11">
        <w:t xml:space="preserve">If this signal set to `0, it means </w:t>
      </w:r>
      <w:r w:rsidR="00C66E6C">
        <w:t xml:space="preserve">a request to non-local address came from the core (read or write) and a "C2F" packet </w:t>
      </w:r>
      <w:r>
        <w:t>(Core to Fabric) creates .</w:t>
      </w:r>
    </w:p>
    <w:p w14:paraId="7EABA5A9" w14:textId="77777777" w:rsidR="004A45FE" w:rsidRDefault="00B707FB" w:rsidP="004A45FE">
      <w:r>
        <w:t xml:space="preserve">If it was a </w:t>
      </w:r>
      <w:r w:rsidRPr="00BE69C4">
        <w:rPr>
          <w:b/>
          <w:bCs/>
        </w:rPr>
        <w:t>write</w:t>
      </w:r>
      <w:r>
        <w:t xml:space="preserve"> request, the </w:t>
      </w:r>
      <w:r w:rsidR="00A96BBE">
        <w:t xml:space="preserve">C2F request </w:t>
      </w:r>
      <w:r>
        <w:t>signals (</w:t>
      </w:r>
      <w:r w:rsidR="000E52E1" w:rsidRPr="000E52E1">
        <w:t>C2F_ReqValidQ500H</w:t>
      </w:r>
      <w:r w:rsidR="000E52E1">
        <w:t>,</w:t>
      </w:r>
      <w:r w:rsidR="00A96BBE">
        <w:t xml:space="preserve"> </w:t>
      </w:r>
      <w:r>
        <w:t>C2F_ReqOpcodeQ500H,</w:t>
      </w:r>
      <w:r w:rsidR="00A96BBE">
        <w:t xml:space="preserve"> </w:t>
      </w:r>
      <w:r>
        <w:t>C2F_ReqThreadIDQ500H, C2F_ReqAddressQ500H, C2F_ReqDataQ500H)</w:t>
      </w:r>
      <w:r w:rsidR="00A96BBE">
        <w:t xml:space="preserve"> sent to the Fabric.</w:t>
      </w:r>
    </w:p>
    <w:p w14:paraId="1B861255" w14:textId="21B382BF" w:rsidR="00F82A60" w:rsidRDefault="00E17909" w:rsidP="004A45FE">
      <w:r>
        <w:t xml:space="preserve">If </w:t>
      </w:r>
      <w:r w:rsidRPr="00BE69C4">
        <w:rPr>
          <w:b/>
          <w:bCs/>
        </w:rPr>
        <w:t>read</w:t>
      </w:r>
      <w:r>
        <w:t xml:space="preserve"> request,</w:t>
      </w:r>
      <w:r w:rsidR="005B5187">
        <w:t xml:space="preserve"> the complex logic comes to an action:</w:t>
      </w:r>
      <w:r>
        <w:t xml:space="preserve"> 4 dedicated flops (one for each thread) holds the value `1 </w:t>
      </w:r>
      <w:r w:rsidR="00AB5649">
        <w:t>(depends on the thread) and send this signal to the Core, causing the PC of the thread to freeze</w:t>
      </w:r>
      <w:r w:rsidR="00FC1783">
        <w:t xml:space="preserve"> as long as the signal is `1</w:t>
      </w:r>
      <w:r w:rsidR="00AB5649">
        <w:t>.</w:t>
      </w:r>
      <w:r w:rsidR="00AD718B">
        <w:br/>
        <w:t>the C2F request signals are sent to the Fabric.</w:t>
      </w:r>
    </w:p>
    <w:p w14:paraId="5745B82E" w14:textId="1DF167E0" w:rsidR="00021E85" w:rsidRDefault="00A61764" w:rsidP="00021E85">
      <w:r>
        <w:t>When</w:t>
      </w:r>
      <w:r w:rsidR="00C365CE">
        <w:t xml:space="preserve"> the C2F response arrives from the Fabric (the signals</w:t>
      </w:r>
      <w:r w:rsidR="00D162D1">
        <w:t xml:space="preserve"> </w:t>
      </w:r>
      <w:r w:rsidR="00C365CE">
        <w:t xml:space="preserve"> </w:t>
      </w:r>
      <w:r w:rsidR="00D162D1">
        <w:t>C2F_RspValidQ502H, C2F_RspOpcodeQ502H, C2F_RspThreadIDQ502H, C2F_RspDataQ502H)</w:t>
      </w:r>
      <w:r w:rsidR="000D7C3E">
        <w:t>, 4</w:t>
      </w:r>
      <w:r w:rsidR="00C05555">
        <w:t xml:space="preserve"> flops (one for each thread) </w:t>
      </w:r>
      <w:r w:rsidR="00FD3486">
        <w:t>samples the C2F data coming</w:t>
      </w:r>
      <w:r w:rsidR="000D7C3E">
        <w:t xml:space="preserve"> </w:t>
      </w:r>
      <w:r w:rsidR="00FD3486">
        <w:t>from Fabric.</w:t>
      </w:r>
      <w:r w:rsidR="00EC714A">
        <w:t xml:space="preserve"> Each</w:t>
      </w:r>
      <w:r w:rsidR="00FD3486">
        <w:t xml:space="preserve"> flop will sample only if </w:t>
      </w:r>
      <w:r w:rsidR="00EC714A">
        <w:t xml:space="preserve">the response </w:t>
      </w:r>
      <w:r w:rsidR="009A7E3F">
        <w:t xml:space="preserve">Thread (the thread who sent the request) is </w:t>
      </w:r>
      <w:r w:rsidR="00362328">
        <w:t>it – the enable signal of each flop</w:t>
      </w:r>
      <w:r w:rsidR="00A44571">
        <w:t xml:space="preserve"> toggled. For example T0 Data </w:t>
      </w:r>
      <w:r w:rsidR="00E35720">
        <w:t>flop will sample and hold the C2F data if the C2F response is Valid and the ID of the thread requested is 0</w:t>
      </w:r>
      <w:r w:rsidR="00362328">
        <w:t xml:space="preserve">. </w:t>
      </w:r>
      <w:r w:rsidR="00021E85">
        <w:br/>
        <w:t xml:space="preserve">A Mux determine the </w:t>
      </w:r>
      <w:r w:rsidR="007B02FC">
        <w:t>C2F data based on the current running thread( ThreadQ103H)</w:t>
      </w:r>
      <w:r w:rsidR="00244245">
        <w:t>.</w:t>
      </w:r>
    </w:p>
    <w:p w14:paraId="47115BE5" w14:textId="626DAFDB" w:rsidR="00F82A60" w:rsidRDefault="00C05555" w:rsidP="002D6107">
      <w:r>
        <w:rPr>
          <w:noProof/>
        </w:rPr>
        <mc:AlternateContent>
          <mc:Choice Requires="wpg">
            <w:drawing>
              <wp:anchor distT="0" distB="0" distL="114300" distR="114300" simplePos="0" relativeHeight="251722752" behindDoc="0" locked="0" layoutInCell="1" allowOverlap="1" wp14:anchorId="47C1284E" wp14:editId="6E4B46CE">
                <wp:simplePos x="0" y="0"/>
                <wp:positionH relativeFrom="column">
                  <wp:posOffset>-492125</wp:posOffset>
                </wp:positionH>
                <wp:positionV relativeFrom="paragraph">
                  <wp:posOffset>285115</wp:posOffset>
                </wp:positionV>
                <wp:extent cx="6752590" cy="1943100"/>
                <wp:effectExtent l="0" t="0" r="0" b="0"/>
                <wp:wrapThrough wrapText="bothSides">
                  <wp:wrapPolygon edited="0">
                    <wp:start x="0" y="0"/>
                    <wp:lineTo x="0" y="21388"/>
                    <wp:lineTo x="21511" y="21388"/>
                    <wp:lineTo x="21511" y="0"/>
                    <wp:lineTo x="0" y="0"/>
                  </wp:wrapPolygon>
                </wp:wrapThrough>
                <wp:docPr id="205" name="קבוצה 205"/>
                <wp:cNvGraphicFramePr/>
                <a:graphic xmlns:a="http://schemas.openxmlformats.org/drawingml/2006/main">
                  <a:graphicData uri="http://schemas.microsoft.com/office/word/2010/wordprocessingGroup">
                    <wpg:wgp>
                      <wpg:cNvGrpSpPr/>
                      <wpg:grpSpPr>
                        <a:xfrm>
                          <a:off x="0" y="0"/>
                          <a:ext cx="6752590" cy="1943100"/>
                          <a:chOff x="0" y="0"/>
                          <a:chExt cx="6752590" cy="1943100"/>
                        </a:xfrm>
                      </wpg:grpSpPr>
                      <pic:pic xmlns:pic="http://schemas.openxmlformats.org/drawingml/2006/picture">
                        <pic:nvPicPr>
                          <pic:cNvPr id="203" name="Picture 38" descr="Diagram, schematic&#10;&#10;Description automatically generated"/>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6752590" cy="1943100"/>
                          </a:xfrm>
                          <a:prstGeom prst="rect">
                            <a:avLst/>
                          </a:prstGeom>
                        </pic:spPr>
                      </pic:pic>
                      <wps:wsp>
                        <wps:cNvPr id="204" name="מלבן 204"/>
                        <wps:cNvSpPr/>
                        <wps:spPr>
                          <a:xfrm>
                            <a:off x="4724400" y="1152525"/>
                            <a:ext cx="2028190" cy="7905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7BFF3198" id="קבוצה 205" o:spid="_x0000_s1026" style="position:absolute;margin-left:-38.75pt;margin-top:22.45pt;width:531.7pt;height:153pt;z-index:251722752" coordsize="67525,19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">
                <v:shape id="Picture 38" o:spid="_x0000_s1027" type="#_x0000_t75" alt="Diagram, schematic&#10;&#10;Description automatically generated" style="position:absolute;width:67525;height:19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">
                  <v:imagedata r:id="rId60" o:title="Diagram, schematic&#10;&#10;Description automatically generated"/>
                </v:shape>
                <v:rect id="מלבן 204" o:spid="_x0000_s1028" style="position:absolute;left:47244;top:11525;width:20281;height:7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" fillcolor="white [3212]" stroked="f" strokeweight="1pt"/>
                <w10:wrap type="through"/>
              </v:group>
            </w:pict>
          </mc:Fallback>
        </mc:AlternateContent>
      </w:r>
    </w:p>
    <w:p w14:paraId="561B1262" w14:textId="77777777" w:rsidR="00354657" w:rsidRDefault="006B20AE">
      <w:r>
        <w:t xml:space="preserve">The response can come at any time. it means that </w:t>
      </w:r>
      <w:r w:rsidR="00AA2095">
        <w:t xml:space="preserve">if thread0 send request, the response can come when thread2 is currently running on Q103H. Therefore those 4 flops above </w:t>
      </w:r>
      <w:r w:rsidR="0044769A">
        <w:t>will hold the data until the turn of the requested thread will come (and let</w:t>
      </w:r>
      <w:r w:rsidR="00354657">
        <w:t>'</w:t>
      </w:r>
      <w:r w:rsidR="0044769A">
        <w:t xml:space="preserve">s not forget that the thread is still </w:t>
      </w:r>
      <w:r w:rsidR="00354657">
        <w:t>on Pc Freeze).</w:t>
      </w:r>
    </w:p>
    <w:p w14:paraId="09B4AB5E" w14:textId="77777777" w:rsidR="00187B02" w:rsidRDefault="00187B02"/>
    <w:p w14:paraId="15CA512F" w14:textId="77777777" w:rsidR="00187B02" w:rsidRDefault="00187B02"/>
    <w:p w14:paraId="520E6935" w14:textId="77777777" w:rsidR="00187B02" w:rsidRDefault="00187B02"/>
    <w:p w14:paraId="53272197" w14:textId="7AF88EC8" w:rsidR="00187B02" w:rsidRDefault="00187B02">
      <w:r>
        <w:lastRenderedPageBreak/>
        <w:t>Fo</w:t>
      </w:r>
      <w:r w:rsidR="00892FCB">
        <w:t xml:space="preserve">r signaling and save the fact that the response arrived for the requested thread, and to release its Pc when </w:t>
      </w:r>
      <w:r w:rsidR="00814D35">
        <w:t xml:space="preserve">its turn arrives, we used 4 dedicated flops holing the value `1 if </w:t>
      </w:r>
      <w:r w:rsidR="00EE3B77">
        <w:t>response came.</w:t>
      </w:r>
    </w:p>
    <w:p w14:paraId="6F43CFAB" w14:textId="1051DCC7" w:rsidR="006E1E9E" w:rsidRDefault="00187B02" w:rsidP="00925FD3">
      <w:r w:rsidRPr="00AE3B03">
        <w:rPr>
          <w:noProof/>
        </w:rPr>
        <w:drawing>
          <wp:inline distT="0" distB="0" distL="0" distR="0" wp14:anchorId="1A30E8BE" wp14:editId="58E85055">
            <wp:extent cx="5177953" cy="2114550"/>
            <wp:effectExtent l="0" t="0" r="3810" b="0"/>
            <wp:docPr id="207" name="Picture 3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 schematic&#10;&#10;Description automatically generated"/>
                    <pic:cNvPicPr/>
                  </pic:nvPicPr>
                  <pic:blipFill>
                    <a:blip r:embed="rId61"/>
                    <a:stretch>
                      <a:fillRect/>
                    </a:stretch>
                  </pic:blipFill>
                  <pic:spPr>
                    <a:xfrm>
                      <a:off x="0" y="0"/>
                      <a:ext cx="5187843" cy="2118589"/>
                    </a:xfrm>
                    <a:prstGeom prst="rect">
                      <a:avLst/>
                    </a:prstGeom>
                  </pic:spPr>
                </pic:pic>
              </a:graphicData>
            </a:graphic>
          </wp:inline>
        </w:drawing>
      </w:r>
    </w:p>
    <w:p w14:paraId="613D142B" w14:textId="77777777" w:rsidR="00342ECC" w:rsidRDefault="00925FD3" w:rsidP="00925FD3">
      <w:r>
        <w:t>Those flops will reset when the thread's turn arrives.</w:t>
      </w:r>
      <w:r w:rsidR="00213DA2">
        <w:br/>
      </w:r>
      <w:r w:rsidR="008F7649">
        <w:t xml:space="preserve">When the requested thread's turn finally arrives, and </w:t>
      </w:r>
      <w:r w:rsidR="00891434">
        <w:t>the "</w:t>
      </w:r>
      <w:r w:rsidR="00891434" w:rsidRPr="00891434">
        <w:t>C2F_Match_Q103H</w:t>
      </w:r>
      <w:r w:rsidR="00891434">
        <w:t>" signal is `1 implying that the data from the fabric is ready</w:t>
      </w:r>
      <w:r w:rsidR="00CF62EA">
        <w:t xml:space="preserve"> and this is the threads turn</w:t>
      </w:r>
      <w:r w:rsidR="00891434">
        <w:t>,</w:t>
      </w:r>
      <w:r w:rsidR="00CF62EA">
        <w:t xml:space="preserve"> </w:t>
      </w:r>
      <w:r w:rsidR="001C079B">
        <w:t xml:space="preserve">a </w:t>
      </w:r>
      <w:r w:rsidR="001C079B" w:rsidRPr="004A5358">
        <w:rPr>
          <w:b/>
          <w:bCs/>
        </w:rPr>
        <w:t>reset signal</w:t>
      </w:r>
      <w:r w:rsidR="001C079B">
        <w:t xml:space="preserve"> will </w:t>
      </w:r>
      <w:r w:rsidR="004A5358">
        <w:t>send</w:t>
      </w:r>
      <w:r w:rsidR="001C079B">
        <w:t xml:space="preserve"> to the flops</w:t>
      </w:r>
      <w:r w:rsidR="00891434">
        <w:t xml:space="preserve"> </w:t>
      </w:r>
      <w:r w:rsidR="001C079B">
        <w:t>freezing the thread's PC</w:t>
      </w:r>
      <w:r w:rsidR="004A5358">
        <w:t xml:space="preserve"> and it will be Unfrozen</w:t>
      </w:r>
      <w:r w:rsidR="001C079B">
        <w:t>.</w:t>
      </w:r>
    </w:p>
    <w:p w14:paraId="2F8F75E4" w14:textId="2BF72580" w:rsidR="00925FD3" w:rsidRDefault="00342ECC" w:rsidP="00925FD3">
      <w:r>
        <w:t>The signal "</w:t>
      </w:r>
      <w:r w:rsidRPr="00342ECC">
        <w:t>MemRdDataQ104H</w:t>
      </w:r>
      <w:r>
        <w:t xml:space="preserve">" which </w:t>
      </w:r>
      <w:r w:rsidR="00294C1C">
        <w:t>is the signal sent to the Core and holds the memory read data, will be determine</w:t>
      </w:r>
      <w:r w:rsidR="00906DC4">
        <w:t xml:space="preserve"> by the following priority</w:t>
      </w:r>
      <w:r w:rsidR="00966728">
        <w:t xml:space="preserve"> based on the signals</w:t>
      </w:r>
      <w:r w:rsidR="007335E1">
        <w:t xml:space="preserve">: </w:t>
      </w:r>
      <w:r w:rsidR="007335E1" w:rsidRPr="00891434">
        <w:t>C2F_Match_Q10</w:t>
      </w:r>
      <w:r w:rsidR="007335E1">
        <w:t>4</w:t>
      </w:r>
      <w:r w:rsidR="007335E1" w:rsidRPr="00891434">
        <w:t>H</w:t>
      </w:r>
      <w:r w:rsidR="007335E1">
        <w:t xml:space="preserve">, </w:t>
      </w:r>
      <w:r w:rsidR="007335E1" w:rsidRPr="007335E1">
        <w:t>MatchCrRegionQ104H</w:t>
      </w:r>
      <w:r w:rsidR="007335E1">
        <w:t>,</w:t>
      </w:r>
      <w:r w:rsidR="007335E1" w:rsidRPr="007335E1">
        <w:t xml:space="preserve"> MatchD_MemRegionQ104H</w:t>
      </w:r>
      <w:r w:rsidR="007335E1">
        <w:t>.</w:t>
      </w:r>
      <w:r w:rsidR="00906DC4">
        <w:br/>
      </w:r>
      <w:r w:rsidR="001C079B">
        <w:t xml:space="preserve"> </w:t>
      </w:r>
      <w:r w:rsidR="00906DC4">
        <w:t>if "</w:t>
      </w:r>
      <w:r w:rsidR="00906DC4" w:rsidRPr="00891434">
        <w:t>C2F_Match_Q10</w:t>
      </w:r>
      <w:r w:rsidR="00906DC4">
        <w:t>4</w:t>
      </w:r>
      <w:r w:rsidR="00906DC4" w:rsidRPr="00891434">
        <w:t>H</w:t>
      </w:r>
      <w:r w:rsidR="00906DC4">
        <w:t xml:space="preserve">", implying this </w:t>
      </w:r>
      <w:r w:rsidR="00A60699">
        <w:t>is a data from non-local core, then the data sent to Core will be C2F_RspData</w:t>
      </w:r>
      <w:r w:rsidR="00A66566">
        <w:t>. If not – the Cr Data. and last the local memory data.</w:t>
      </w:r>
    </w:p>
    <w:p w14:paraId="41CE8A5E" w14:textId="3CF1F701" w:rsidR="00E7546D" w:rsidRDefault="00A66566" w:rsidP="00925FD3">
      <w:r>
        <w:rPr>
          <w:noProof/>
        </w:rPr>
        <mc:AlternateContent>
          <mc:Choice Requires="wps">
            <w:drawing>
              <wp:anchor distT="0" distB="0" distL="114300" distR="114300" simplePos="0" relativeHeight="251723776" behindDoc="0" locked="0" layoutInCell="1" allowOverlap="1" wp14:anchorId="299DC193" wp14:editId="635EC4B0">
                <wp:simplePos x="0" y="0"/>
                <wp:positionH relativeFrom="column">
                  <wp:posOffset>-6350</wp:posOffset>
                </wp:positionH>
                <wp:positionV relativeFrom="paragraph">
                  <wp:posOffset>278765</wp:posOffset>
                </wp:positionV>
                <wp:extent cx="466725" cy="1076325"/>
                <wp:effectExtent l="0" t="0" r="28575" b="28575"/>
                <wp:wrapNone/>
                <wp:docPr id="209" name="מלבן 209"/>
                <wp:cNvGraphicFramePr/>
                <a:graphic xmlns:a="http://schemas.openxmlformats.org/drawingml/2006/main">
                  <a:graphicData uri="http://schemas.microsoft.com/office/word/2010/wordprocessingShape">
                    <wps:wsp>
                      <wps:cNvSpPr/>
                      <wps:spPr>
                        <a:xfrm>
                          <a:off x="0" y="0"/>
                          <a:ext cx="466725" cy="10763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14816404" id="מלבן 209" o:spid="_x0000_s1026" style="position:absolute;margin-left:-.5pt;margin-top:21.95pt;width:36.75pt;height:84.7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" fillcolor="white [3212]" strokecolor="white [3212]" strokeweight="1pt"/>
            </w:pict>
          </mc:Fallback>
        </mc:AlternateContent>
      </w:r>
    </w:p>
    <w:p w14:paraId="4F01A849" w14:textId="69C32C78" w:rsidR="00E7546D" w:rsidRDefault="00E7546D" w:rsidP="00925FD3">
      <w:r w:rsidRPr="00E83526">
        <w:rPr>
          <w:noProof/>
        </w:rPr>
        <w:drawing>
          <wp:inline distT="0" distB="0" distL="0" distR="0" wp14:anchorId="7F8DE702" wp14:editId="45AC7EC9">
            <wp:extent cx="5538316" cy="2457450"/>
            <wp:effectExtent l="0" t="0" r="5715" b="0"/>
            <wp:docPr id="208"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62"/>
                    <a:stretch>
                      <a:fillRect/>
                    </a:stretch>
                  </pic:blipFill>
                  <pic:spPr>
                    <a:xfrm>
                      <a:off x="0" y="0"/>
                      <a:ext cx="5572366" cy="2472559"/>
                    </a:xfrm>
                    <a:prstGeom prst="rect">
                      <a:avLst/>
                    </a:prstGeom>
                  </pic:spPr>
                </pic:pic>
              </a:graphicData>
            </a:graphic>
          </wp:inline>
        </w:drawing>
      </w:r>
    </w:p>
    <w:p w14:paraId="20039B4D" w14:textId="78267A68" w:rsidR="00213DA2" w:rsidRDefault="00213DA2" w:rsidP="00925FD3"/>
    <w:p w14:paraId="7732CF8E" w14:textId="091C2745" w:rsidR="00213DA2" w:rsidRDefault="00213DA2" w:rsidP="00925FD3"/>
    <w:p w14:paraId="318756DD" w14:textId="635D26A1" w:rsidR="00213DA2" w:rsidRDefault="00213DA2" w:rsidP="005B1688">
      <w:r>
        <w:br w:type="page"/>
      </w:r>
    </w:p>
    <w:p w14:paraId="730956A0" w14:textId="77777777" w:rsidR="00986BB3" w:rsidRDefault="00986BB3" w:rsidP="00986BB3">
      <w:pPr>
        <w:pStyle w:val="1"/>
      </w:pPr>
      <w:bookmarkStart w:id="67" w:name="_Toc91966911"/>
      <w:r>
        <w:lastRenderedPageBreak/>
        <w:t>Design Flows</w:t>
      </w:r>
      <w:bookmarkEnd w:id="67"/>
    </w:p>
    <w:p w14:paraId="484D2871" w14:textId="77777777" w:rsidR="00986BB3" w:rsidRDefault="00986BB3" w:rsidP="00986BB3">
      <w:pPr>
        <w:pStyle w:val="2"/>
      </w:pPr>
      <w:bookmarkStart w:id="68" w:name="_Toc91966912"/>
      <w:r w:rsidRPr="006B7318">
        <w:t>Thread Freeze using CRs</w:t>
      </w:r>
      <w:bookmarkEnd w:id="68"/>
    </w:p>
    <w:p w14:paraId="53155BAE" w14:textId="77777777" w:rsidR="00986BB3" w:rsidRDefault="00986BB3" w:rsidP="00986BB3">
      <w:r>
        <w:t>One of the most special uses of the CRs is the ability to "freeze" thread's PC from another thread (or from the thread itself) and force the thread not to progress in the running program.</w:t>
      </w:r>
      <w:r>
        <w:br/>
        <w:t>This feature uses these CRs:</w:t>
      </w:r>
    </w:p>
    <w:tbl>
      <w:tblPr>
        <w:tblStyle w:val="11"/>
        <w:tblW w:w="0" w:type="auto"/>
        <w:tblLook w:val="04A0" w:firstRow="1" w:lastRow="0" w:firstColumn="1" w:lastColumn="0" w:noHBand="0" w:noVBand="1"/>
      </w:tblPr>
      <w:tblGrid>
        <w:gridCol w:w="1725"/>
        <w:gridCol w:w="2099"/>
        <w:gridCol w:w="1714"/>
        <w:gridCol w:w="1752"/>
      </w:tblGrid>
      <w:tr w:rsidR="00986BB3" w14:paraId="7643547F" w14:textId="77777777" w:rsidTr="00B822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14:paraId="756AF9E0" w14:textId="77777777" w:rsidR="00986BB3" w:rsidRDefault="00986BB3" w:rsidP="00B33A03">
            <w:r>
              <w:rPr>
                <w:rFonts w:ascii="Segoe UI" w:hAnsi="Segoe UI" w:cs="Segoe UI"/>
                <w:color w:val="24292F"/>
              </w:rPr>
              <w:t>Offset</w:t>
            </w:r>
          </w:p>
        </w:tc>
        <w:tc>
          <w:tcPr>
            <w:tcW w:w="2099" w:type="dxa"/>
          </w:tcPr>
          <w:p w14:paraId="2400F426" w14:textId="77777777" w:rsidR="00986BB3" w:rsidRDefault="00986BB3" w:rsidP="00B33A03">
            <w:pPr>
              <w:cnfStyle w:val="100000000000" w:firstRow="1" w:lastRow="0" w:firstColumn="0" w:lastColumn="0" w:oddVBand="0" w:evenVBand="0" w:oddHBand="0" w:evenHBand="0" w:firstRowFirstColumn="0" w:firstRowLastColumn="0" w:lastRowFirstColumn="0" w:lastRowLastColumn="0"/>
            </w:pPr>
            <w:r>
              <w:rPr>
                <w:rFonts w:ascii="Segoe UI" w:hAnsi="Segoe UI" w:cs="Segoe UI"/>
                <w:color w:val="24292F"/>
              </w:rPr>
              <w:t>Name</w:t>
            </w:r>
          </w:p>
        </w:tc>
        <w:tc>
          <w:tcPr>
            <w:tcW w:w="1714" w:type="dxa"/>
          </w:tcPr>
          <w:p w14:paraId="53A30D53" w14:textId="77777777" w:rsidR="00986BB3" w:rsidRDefault="00986BB3" w:rsidP="00B33A03">
            <w:pPr>
              <w:cnfStyle w:val="100000000000" w:firstRow="1" w:lastRow="0" w:firstColumn="0" w:lastColumn="0" w:oddVBand="0" w:evenVBand="0" w:oddHBand="0" w:evenHBand="0" w:firstRowFirstColumn="0" w:firstRowLastColumn="0" w:lastRowFirstColumn="0" w:lastRowLastColumn="0"/>
            </w:pPr>
            <w:r>
              <w:rPr>
                <w:rFonts w:ascii="Segoe UI" w:hAnsi="Segoe UI" w:cs="Segoe UI"/>
                <w:color w:val="24292F"/>
              </w:rPr>
              <w:t>Type</w:t>
            </w:r>
          </w:p>
        </w:tc>
        <w:tc>
          <w:tcPr>
            <w:tcW w:w="1752" w:type="dxa"/>
          </w:tcPr>
          <w:p w14:paraId="314319D9" w14:textId="77777777" w:rsidR="00986BB3" w:rsidRDefault="00986BB3" w:rsidP="00B33A03">
            <w:pPr>
              <w:cnfStyle w:val="100000000000" w:firstRow="1" w:lastRow="0" w:firstColumn="0" w:lastColumn="0" w:oddVBand="0" w:evenVBand="0" w:oddHBand="0" w:evenHBand="0" w:firstRowFirstColumn="0" w:firstRowLastColumn="0" w:lastRowFirstColumn="0" w:lastRowLastColumn="0"/>
            </w:pPr>
            <w:r>
              <w:rPr>
                <w:rFonts w:ascii="Segoe UI" w:hAnsi="Segoe UI" w:cs="Segoe UI"/>
                <w:color w:val="24292F"/>
                <w:shd w:val="clear" w:color="auto" w:fill="FFFFFF"/>
              </w:rPr>
              <w:t>Structure</w:t>
            </w:r>
          </w:p>
        </w:tc>
      </w:tr>
      <w:tr w:rsidR="00986BB3" w14:paraId="0E1A024F" w14:textId="77777777" w:rsidTr="00B822B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1725" w:type="dxa"/>
          </w:tcPr>
          <w:p w14:paraId="100D94F6" w14:textId="77777777" w:rsidR="00986BB3" w:rsidRDefault="00986BB3" w:rsidP="00B33A03">
            <w:r>
              <w:rPr>
                <w:rStyle w:val="HTMLCode"/>
                <w:rFonts w:ascii="Consolas" w:eastAsiaTheme="majorEastAsia" w:hAnsi="Consolas"/>
                <w:color w:val="24292F"/>
              </w:rPr>
              <w:t>150</w:t>
            </w:r>
            <w:r>
              <w:rPr>
                <w:rFonts w:ascii="Segoe UI" w:hAnsi="Segoe UI" w:cs="Segoe UI"/>
                <w:color w:val="24292F"/>
              </w:rPr>
              <w:t> </w:t>
            </w:r>
          </w:p>
        </w:tc>
        <w:tc>
          <w:tcPr>
            <w:tcW w:w="2099" w:type="dxa"/>
            <w:vMerge w:val="restart"/>
          </w:tcPr>
          <w:p w14:paraId="7418488D" w14:textId="77777777" w:rsidR="00986BB3" w:rsidRDefault="00986BB3" w:rsidP="00B33A03">
            <w:pPr>
              <w:cnfStyle w:val="000000100000" w:firstRow="0" w:lastRow="0" w:firstColumn="0" w:lastColumn="0" w:oddVBand="0" w:evenVBand="0" w:oddHBand="1" w:evenHBand="0" w:firstRowFirstColumn="0" w:firstRowLastColumn="0" w:lastRowFirstColumn="0" w:lastRowLastColumn="0"/>
            </w:pPr>
            <w:r>
              <w:rPr>
                <w:rFonts w:ascii="Segoe UI" w:hAnsi="Segoe UI" w:cs="Segoe UI"/>
                <w:color w:val="24292F"/>
              </w:rPr>
              <w:t>THREAD&lt;i&gt;_PC_EN</w:t>
            </w:r>
          </w:p>
        </w:tc>
        <w:tc>
          <w:tcPr>
            <w:tcW w:w="1714" w:type="dxa"/>
            <w:vMerge w:val="restart"/>
          </w:tcPr>
          <w:p w14:paraId="62A44959" w14:textId="77777777" w:rsidR="00986BB3" w:rsidRDefault="00986BB3" w:rsidP="00B33A03">
            <w:pPr>
              <w:cnfStyle w:val="000000100000" w:firstRow="0" w:lastRow="0" w:firstColumn="0" w:lastColumn="0" w:oddVBand="0" w:evenVBand="0" w:oddHBand="1" w:evenHBand="0" w:firstRowFirstColumn="0" w:firstRowLastColumn="0" w:lastRowFirstColumn="0" w:lastRowLastColumn="0"/>
            </w:pPr>
            <w:r>
              <w:rPr>
                <w:rFonts w:ascii="Segoe UI" w:hAnsi="Segoe UI" w:cs="Segoe UI"/>
                <w:color w:val="24292F"/>
              </w:rPr>
              <w:t>RW</w:t>
            </w:r>
          </w:p>
        </w:tc>
        <w:tc>
          <w:tcPr>
            <w:tcW w:w="1752" w:type="dxa"/>
            <w:vMerge w:val="restart"/>
          </w:tcPr>
          <w:p w14:paraId="539ECC8C" w14:textId="77777777" w:rsidR="00986BB3" w:rsidRDefault="00986BB3" w:rsidP="00B33A03">
            <w:pPr>
              <w:cnfStyle w:val="000000100000" w:firstRow="0" w:lastRow="0" w:firstColumn="0" w:lastColumn="0" w:oddVBand="0" w:evenVBand="0" w:oddHBand="1" w:evenHBand="0" w:firstRowFirstColumn="0" w:firstRowLastColumn="0" w:lastRowFirstColumn="0" w:lastRowLastColumn="0"/>
            </w:pPr>
            <w:r>
              <w:rPr>
                <w:rFonts w:ascii="Segoe UI" w:hAnsi="Segoe UI" w:cs="Segoe UI"/>
                <w:color w:val="24292F"/>
              </w:rPr>
              <w:t>[0]</w:t>
            </w:r>
          </w:p>
        </w:tc>
      </w:tr>
      <w:tr w:rsidR="00986BB3" w14:paraId="7AACA9BB" w14:textId="77777777" w:rsidTr="00B822B7">
        <w:trPr>
          <w:trHeight w:val="277"/>
        </w:trPr>
        <w:tc>
          <w:tcPr>
            <w:cnfStyle w:val="001000000000" w:firstRow="0" w:lastRow="0" w:firstColumn="1" w:lastColumn="0" w:oddVBand="0" w:evenVBand="0" w:oddHBand="0" w:evenHBand="0" w:firstRowFirstColumn="0" w:firstRowLastColumn="0" w:lastRowFirstColumn="0" w:lastRowLastColumn="0"/>
            <w:tcW w:w="1725" w:type="dxa"/>
          </w:tcPr>
          <w:p w14:paraId="16D7564F" w14:textId="77777777" w:rsidR="00986BB3" w:rsidRDefault="00986BB3" w:rsidP="00B33A03">
            <w:pPr>
              <w:rPr>
                <w:rStyle w:val="HTMLCode"/>
                <w:rFonts w:ascii="Consolas" w:eastAsiaTheme="majorEastAsia" w:hAnsi="Consolas"/>
                <w:color w:val="24292F"/>
              </w:rPr>
            </w:pPr>
            <w:r>
              <w:rPr>
                <w:rStyle w:val="HTMLCode"/>
                <w:rFonts w:ascii="Consolas" w:eastAsiaTheme="majorEastAsia" w:hAnsi="Consolas"/>
                <w:color w:val="24292F"/>
              </w:rPr>
              <w:t>154</w:t>
            </w:r>
            <w:r>
              <w:rPr>
                <w:rFonts w:ascii="Segoe UI" w:hAnsi="Segoe UI" w:cs="Segoe UI"/>
                <w:color w:val="24292F"/>
              </w:rPr>
              <w:t> </w:t>
            </w:r>
          </w:p>
        </w:tc>
        <w:tc>
          <w:tcPr>
            <w:tcW w:w="2099" w:type="dxa"/>
            <w:vMerge/>
          </w:tcPr>
          <w:p w14:paraId="5E16E4B9" w14:textId="77777777" w:rsidR="00986BB3" w:rsidRDefault="00986BB3" w:rsidP="00B33A03">
            <w:pPr>
              <w:cnfStyle w:val="000000000000" w:firstRow="0" w:lastRow="0" w:firstColumn="0" w:lastColumn="0" w:oddVBand="0" w:evenVBand="0" w:oddHBand="0" w:evenHBand="0" w:firstRowFirstColumn="0" w:firstRowLastColumn="0" w:lastRowFirstColumn="0" w:lastRowLastColumn="0"/>
              <w:rPr>
                <w:rFonts w:ascii="Segoe UI" w:hAnsi="Segoe UI" w:cs="Segoe UI"/>
                <w:color w:val="24292F"/>
              </w:rPr>
            </w:pPr>
          </w:p>
        </w:tc>
        <w:tc>
          <w:tcPr>
            <w:tcW w:w="1714" w:type="dxa"/>
            <w:vMerge/>
          </w:tcPr>
          <w:p w14:paraId="2F5166BF" w14:textId="77777777" w:rsidR="00986BB3" w:rsidRDefault="00986BB3" w:rsidP="00B33A03">
            <w:pPr>
              <w:cnfStyle w:val="000000000000" w:firstRow="0" w:lastRow="0" w:firstColumn="0" w:lastColumn="0" w:oddVBand="0" w:evenVBand="0" w:oddHBand="0" w:evenHBand="0" w:firstRowFirstColumn="0" w:firstRowLastColumn="0" w:lastRowFirstColumn="0" w:lastRowLastColumn="0"/>
              <w:rPr>
                <w:rFonts w:ascii="Segoe UI" w:hAnsi="Segoe UI" w:cs="Segoe UI"/>
                <w:color w:val="24292F"/>
              </w:rPr>
            </w:pPr>
          </w:p>
        </w:tc>
        <w:tc>
          <w:tcPr>
            <w:tcW w:w="1752" w:type="dxa"/>
            <w:vMerge/>
          </w:tcPr>
          <w:p w14:paraId="60DF898C" w14:textId="77777777" w:rsidR="00986BB3" w:rsidRDefault="00986BB3" w:rsidP="00B33A03">
            <w:pPr>
              <w:cnfStyle w:val="000000000000" w:firstRow="0" w:lastRow="0" w:firstColumn="0" w:lastColumn="0" w:oddVBand="0" w:evenVBand="0" w:oddHBand="0" w:evenHBand="0" w:firstRowFirstColumn="0" w:firstRowLastColumn="0" w:lastRowFirstColumn="0" w:lastRowLastColumn="0"/>
              <w:rPr>
                <w:rFonts w:ascii="Segoe UI" w:hAnsi="Segoe UI" w:cs="Segoe UI"/>
                <w:color w:val="24292F"/>
              </w:rPr>
            </w:pPr>
          </w:p>
        </w:tc>
      </w:tr>
      <w:tr w:rsidR="00986BB3" w14:paraId="20316171" w14:textId="77777777" w:rsidTr="00B822B7">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725" w:type="dxa"/>
          </w:tcPr>
          <w:p w14:paraId="4CF85E06" w14:textId="77777777" w:rsidR="00986BB3" w:rsidRDefault="00986BB3" w:rsidP="00B33A03">
            <w:pPr>
              <w:rPr>
                <w:rStyle w:val="HTMLCode"/>
                <w:rFonts w:ascii="Consolas" w:eastAsiaTheme="majorEastAsia" w:hAnsi="Consolas"/>
                <w:color w:val="24292F"/>
              </w:rPr>
            </w:pPr>
            <w:r>
              <w:rPr>
                <w:rStyle w:val="HTMLCode"/>
                <w:rFonts w:ascii="Consolas" w:eastAsiaTheme="majorEastAsia" w:hAnsi="Consolas"/>
                <w:color w:val="24292F"/>
              </w:rPr>
              <w:t>158</w:t>
            </w:r>
            <w:r>
              <w:rPr>
                <w:rFonts w:ascii="Segoe UI" w:hAnsi="Segoe UI" w:cs="Segoe UI"/>
                <w:color w:val="24292F"/>
              </w:rPr>
              <w:t> </w:t>
            </w:r>
          </w:p>
        </w:tc>
        <w:tc>
          <w:tcPr>
            <w:tcW w:w="2099" w:type="dxa"/>
            <w:vMerge/>
          </w:tcPr>
          <w:p w14:paraId="6F3BE604" w14:textId="77777777" w:rsidR="00986BB3" w:rsidRDefault="00986BB3" w:rsidP="00B33A03">
            <w:pPr>
              <w:cnfStyle w:val="000000100000" w:firstRow="0" w:lastRow="0" w:firstColumn="0" w:lastColumn="0" w:oddVBand="0" w:evenVBand="0" w:oddHBand="1" w:evenHBand="0" w:firstRowFirstColumn="0" w:firstRowLastColumn="0" w:lastRowFirstColumn="0" w:lastRowLastColumn="0"/>
              <w:rPr>
                <w:rFonts w:ascii="Segoe UI" w:hAnsi="Segoe UI" w:cs="Segoe UI"/>
                <w:color w:val="24292F"/>
              </w:rPr>
            </w:pPr>
          </w:p>
        </w:tc>
        <w:tc>
          <w:tcPr>
            <w:tcW w:w="1714" w:type="dxa"/>
            <w:vMerge/>
          </w:tcPr>
          <w:p w14:paraId="67F41F7C" w14:textId="77777777" w:rsidR="00986BB3" w:rsidRDefault="00986BB3" w:rsidP="00B33A03">
            <w:pPr>
              <w:cnfStyle w:val="000000100000" w:firstRow="0" w:lastRow="0" w:firstColumn="0" w:lastColumn="0" w:oddVBand="0" w:evenVBand="0" w:oddHBand="1" w:evenHBand="0" w:firstRowFirstColumn="0" w:firstRowLastColumn="0" w:lastRowFirstColumn="0" w:lastRowLastColumn="0"/>
              <w:rPr>
                <w:rFonts w:ascii="Segoe UI" w:hAnsi="Segoe UI" w:cs="Segoe UI"/>
                <w:color w:val="24292F"/>
              </w:rPr>
            </w:pPr>
          </w:p>
        </w:tc>
        <w:tc>
          <w:tcPr>
            <w:tcW w:w="1752" w:type="dxa"/>
            <w:vMerge/>
          </w:tcPr>
          <w:p w14:paraId="1B68D7F4" w14:textId="77777777" w:rsidR="00986BB3" w:rsidRDefault="00986BB3" w:rsidP="00B33A03">
            <w:pPr>
              <w:cnfStyle w:val="000000100000" w:firstRow="0" w:lastRow="0" w:firstColumn="0" w:lastColumn="0" w:oddVBand="0" w:evenVBand="0" w:oddHBand="1" w:evenHBand="0" w:firstRowFirstColumn="0" w:firstRowLastColumn="0" w:lastRowFirstColumn="0" w:lastRowLastColumn="0"/>
              <w:rPr>
                <w:rFonts w:ascii="Segoe UI" w:hAnsi="Segoe UI" w:cs="Segoe UI"/>
                <w:color w:val="24292F"/>
              </w:rPr>
            </w:pPr>
          </w:p>
        </w:tc>
      </w:tr>
      <w:tr w:rsidR="00986BB3" w14:paraId="75B405BF" w14:textId="77777777" w:rsidTr="00B822B7">
        <w:trPr>
          <w:trHeight w:val="277"/>
        </w:trPr>
        <w:tc>
          <w:tcPr>
            <w:cnfStyle w:val="001000000000" w:firstRow="0" w:lastRow="0" w:firstColumn="1" w:lastColumn="0" w:oddVBand="0" w:evenVBand="0" w:oddHBand="0" w:evenHBand="0" w:firstRowFirstColumn="0" w:firstRowLastColumn="0" w:lastRowFirstColumn="0" w:lastRowLastColumn="0"/>
            <w:tcW w:w="1725" w:type="dxa"/>
          </w:tcPr>
          <w:p w14:paraId="2173EF90" w14:textId="77777777" w:rsidR="00986BB3" w:rsidRDefault="00986BB3" w:rsidP="00B33A03">
            <w:pPr>
              <w:rPr>
                <w:rStyle w:val="HTMLCode"/>
                <w:rFonts w:ascii="Consolas" w:eastAsiaTheme="majorEastAsia" w:hAnsi="Consolas"/>
                <w:color w:val="24292F"/>
              </w:rPr>
            </w:pPr>
            <w:r>
              <w:rPr>
                <w:rStyle w:val="HTMLCode"/>
                <w:rFonts w:ascii="Consolas" w:eastAsiaTheme="majorEastAsia" w:hAnsi="Consolas"/>
                <w:color w:val="24292F"/>
              </w:rPr>
              <w:t>15c</w:t>
            </w:r>
          </w:p>
        </w:tc>
        <w:tc>
          <w:tcPr>
            <w:tcW w:w="2099" w:type="dxa"/>
            <w:vMerge/>
          </w:tcPr>
          <w:p w14:paraId="77BA3409" w14:textId="77777777" w:rsidR="00986BB3" w:rsidRDefault="00986BB3" w:rsidP="00B33A03">
            <w:pPr>
              <w:cnfStyle w:val="000000000000" w:firstRow="0" w:lastRow="0" w:firstColumn="0" w:lastColumn="0" w:oddVBand="0" w:evenVBand="0" w:oddHBand="0" w:evenHBand="0" w:firstRowFirstColumn="0" w:firstRowLastColumn="0" w:lastRowFirstColumn="0" w:lastRowLastColumn="0"/>
              <w:rPr>
                <w:rFonts w:ascii="Segoe UI" w:hAnsi="Segoe UI" w:cs="Segoe UI"/>
                <w:color w:val="24292F"/>
              </w:rPr>
            </w:pPr>
          </w:p>
        </w:tc>
        <w:tc>
          <w:tcPr>
            <w:tcW w:w="1714" w:type="dxa"/>
            <w:vMerge/>
          </w:tcPr>
          <w:p w14:paraId="3D6B3D79" w14:textId="77777777" w:rsidR="00986BB3" w:rsidRDefault="00986BB3" w:rsidP="00B33A03">
            <w:pPr>
              <w:cnfStyle w:val="000000000000" w:firstRow="0" w:lastRow="0" w:firstColumn="0" w:lastColumn="0" w:oddVBand="0" w:evenVBand="0" w:oddHBand="0" w:evenHBand="0" w:firstRowFirstColumn="0" w:firstRowLastColumn="0" w:lastRowFirstColumn="0" w:lastRowLastColumn="0"/>
              <w:rPr>
                <w:rFonts w:ascii="Segoe UI" w:hAnsi="Segoe UI" w:cs="Segoe UI"/>
                <w:color w:val="24292F"/>
              </w:rPr>
            </w:pPr>
          </w:p>
        </w:tc>
        <w:tc>
          <w:tcPr>
            <w:tcW w:w="1752" w:type="dxa"/>
            <w:vMerge/>
          </w:tcPr>
          <w:p w14:paraId="56221CB4" w14:textId="77777777" w:rsidR="00986BB3" w:rsidRDefault="00986BB3" w:rsidP="00B822B7">
            <w:pPr>
              <w:keepNext/>
              <w:cnfStyle w:val="000000000000" w:firstRow="0" w:lastRow="0" w:firstColumn="0" w:lastColumn="0" w:oddVBand="0" w:evenVBand="0" w:oddHBand="0" w:evenHBand="0" w:firstRowFirstColumn="0" w:firstRowLastColumn="0" w:lastRowFirstColumn="0" w:lastRowLastColumn="0"/>
              <w:rPr>
                <w:rFonts w:ascii="Segoe UI" w:hAnsi="Segoe UI" w:cs="Segoe UI"/>
                <w:color w:val="24292F"/>
              </w:rPr>
            </w:pPr>
          </w:p>
        </w:tc>
      </w:tr>
    </w:tbl>
    <w:p w14:paraId="18945431" w14:textId="25D5CE47" w:rsidR="00B822B7" w:rsidRDefault="00B822B7">
      <w:pPr>
        <w:pStyle w:val="ae"/>
      </w:pPr>
      <w:bookmarkStart w:id="69" w:name="_Toc91955539"/>
      <w:r>
        <w:t xml:space="preserve">Table </w:t>
      </w:r>
      <w:r w:rsidR="00D96F07">
        <w:fldChar w:fldCharType="begin"/>
      </w:r>
      <w:r w:rsidR="00D96F07">
        <w:instrText xml:space="preserve"> SEQ Table \* ARABIC </w:instrText>
      </w:r>
      <w:r w:rsidR="00D96F07">
        <w:fldChar w:fldCharType="separate"/>
      </w:r>
      <w:r w:rsidR="00785D79">
        <w:rPr>
          <w:noProof/>
        </w:rPr>
        <w:t>11</w:t>
      </w:r>
      <w:r w:rsidR="00D96F07">
        <w:rPr>
          <w:noProof/>
        </w:rPr>
        <w:fldChar w:fldCharType="end"/>
      </w:r>
      <w:r>
        <w:t xml:space="preserve"> - CR offsets for thread freeze</w:t>
      </w:r>
      <w:bookmarkEnd w:id="69"/>
    </w:p>
    <w:p w14:paraId="164D60DB" w14:textId="1A235C9A" w:rsidR="00986BB3" w:rsidRDefault="00986BB3" w:rsidP="00986BB3">
      <w:r>
        <w:br/>
        <w:t>Thread that wishes to freeze another thread's PC, will write '0' to the specific CR address.</w:t>
      </w:r>
      <w:r>
        <w:br/>
        <w:t xml:space="preserve">for example to freeze thread 2, '0' will be written to </w:t>
      </w:r>
      <w:r w:rsidRPr="00D375BC">
        <w:t>(0x00C00158)</w:t>
      </w:r>
      <w:r>
        <w:t xml:space="preserve"> address.</w:t>
      </w:r>
    </w:p>
    <w:p w14:paraId="31897DC3" w14:textId="77777777" w:rsidR="00986BB3" w:rsidRDefault="00986BB3" w:rsidP="00986BB3">
      <w:pPr>
        <w:rPr>
          <w:noProof/>
        </w:rPr>
      </w:pPr>
      <w:r>
        <w:t>Before explaining the flow, notice the Core implementation of the PC's:</w:t>
      </w:r>
      <w:r>
        <w:br/>
      </w:r>
    </w:p>
    <w:p w14:paraId="02AA7145" w14:textId="77777777" w:rsidR="00986BB3" w:rsidRDefault="00986BB3" w:rsidP="00986BB3">
      <w:r>
        <w:rPr>
          <w:noProof/>
        </w:rPr>
        <mc:AlternateContent>
          <mc:Choice Requires="wpg">
            <w:drawing>
              <wp:anchor distT="0" distB="0" distL="114300" distR="114300" simplePos="0" relativeHeight="251661312" behindDoc="0" locked="0" layoutInCell="1" allowOverlap="1" wp14:anchorId="2BF4725D" wp14:editId="0588BF9D">
                <wp:simplePos x="0" y="0"/>
                <wp:positionH relativeFrom="column">
                  <wp:posOffset>551815</wp:posOffset>
                </wp:positionH>
                <wp:positionV relativeFrom="paragraph">
                  <wp:posOffset>1206500</wp:posOffset>
                </wp:positionV>
                <wp:extent cx="4791780" cy="314085"/>
                <wp:effectExtent l="95250" t="133350" r="0" b="181610"/>
                <wp:wrapNone/>
                <wp:docPr id="36" name="קבוצה 36"/>
                <wp:cNvGraphicFramePr/>
                <a:graphic xmlns:a="http://schemas.openxmlformats.org/drawingml/2006/main">
                  <a:graphicData uri="http://schemas.microsoft.com/office/word/2010/wordprocessingGroup">
                    <wpg:wgp>
                      <wpg:cNvGrpSpPr/>
                      <wpg:grpSpPr>
                        <a:xfrm>
                          <a:off x="0" y="0"/>
                          <a:ext cx="4791780" cy="314085"/>
                          <a:chOff x="0" y="0"/>
                          <a:chExt cx="4791780" cy="314085"/>
                        </a:xfrm>
                      </wpg:grpSpPr>
                      <w14:contentPart bwMode="auto" r:id="rId63">
                        <w14:nvContentPartPr>
                          <w14:cNvPr id="27" name="דיו 27"/>
                          <w14:cNvContentPartPr/>
                        </w14:nvContentPartPr>
                        <w14:xfrm>
                          <a:off x="4086225" y="9525"/>
                          <a:ext cx="360" cy="304560"/>
                        </w14:xfrm>
                      </w14:contentPart>
                      <w14:contentPart bwMode="auto" r:id="rId64">
                        <w14:nvContentPartPr>
                          <w14:cNvPr id="28" name="דיו 28"/>
                          <w14:cNvContentPartPr/>
                        </w14:nvContentPartPr>
                        <w14:xfrm>
                          <a:off x="2724150" y="0"/>
                          <a:ext cx="6120" cy="288720"/>
                        </w14:xfrm>
                      </w14:contentPart>
                      <w14:contentPart bwMode="auto" r:id="rId65">
                        <w14:nvContentPartPr>
                          <w14:cNvPr id="29" name="דיו 29"/>
                          <w14:cNvContentPartPr/>
                        </w14:nvContentPartPr>
                        <w14:xfrm>
                          <a:off x="1371600" y="28575"/>
                          <a:ext cx="18720" cy="247320"/>
                        </w14:xfrm>
                      </w14:contentPart>
                      <w14:contentPart bwMode="auto" r:id="rId66">
                        <w14:nvContentPartPr>
                          <w14:cNvPr id="30" name="דיו 30"/>
                          <w14:cNvContentPartPr/>
                        </w14:nvContentPartPr>
                        <w14:xfrm>
                          <a:off x="0" y="19050"/>
                          <a:ext cx="11160" cy="294480"/>
                        </w14:xfrm>
                      </w14:contentPart>
                      <w14:contentPart bwMode="auto" r:id="rId67">
                        <w14:nvContentPartPr>
                          <w14:cNvPr id="31" name="דיו 31"/>
                          <w14:cNvContentPartPr/>
                        </w14:nvContentPartPr>
                        <w14:xfrm>
                          <a:off x="342900" y="57150"/>
                          <a:ext cx="437760" cy="360"/>
                        </w14:xfrm>
                      </w14:contentPart>
                      <w14:contentPart bwMode="auto" r:id="rId68">
                        <w14:nvContentPartPr>
                          <w14:cNvPr id="32" name="דיו 32"/>
                          <w14:cNvContentPartPr/>
                        </w14:nvContentPartPr>
                        <w14:xfrm>
                          <a:off x="1676400" y="28575"/>
                          <a:ext cx="408600" cy="20160"/>
                        </w14:xfrm>
                      </w14:contentPart>
                      <w14:contentPart bwMode="auto" r:id="rId69">
                        <w14:nvContentPartPr>
                          <w14:cNvPr id="34" name="דיו 34"/>
                          <w14:cNvContentPartPr/>
                        </w14:nvContentPartPr>
                        <w14:xfrm>
                          <a:off x="3076575" y="19050"/>
                          <a:ext cx="379800" cy="20160"/>
                        </w14:xfrm>
                      </w14:contentPart>
                      <w14:contentPart bwMode="auto" r:id="rId70">
                        <w14:nvContentPartPr>
                          <w14:cNvPr id="35" name="דיו 35"/>
                          <w14:cNvContentPartPr/>
                        </w14:nvContentPartPr>
                        <w14:xfrm>
                          <a:off x="4457700" y="19050"/>
                          <a:ext cx="334080" cy="20160"/>
                        </w14:xfrm>
                      </w14:contentPart>
                    </wpg:wgp>
                  </a:graphicData>
                </a:graphic>
              </wp:anchor>
            </w:drawing>
          </mc:Choice>
          <mc:Fallback>
            <w:pict>
              <v:group w14:anchorId="3BFCDFFE" id="קבוצה 36" o:spid="_x0000_s1026" style="position:absolute;margin-left:43.45pt;margin-top:95pt;width:377.3pt;height:24.75pt;z-index:251661312" coordsize="47917,3140" o:gfxdata="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">
                <v:shape id="דיו 27" o:spid="_x0000_s1027" type="#_x0000_t75" style="position:absolute;left:40322;top:-986;width:1080;height:5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">
                  <v:imagedata r:id="rId71" o:title=""/>
                </v:shape>
                <v:shape id="דיו 28" o:spid="_x0000_s1028" type="#_x0000_t75" style="position:absolute;left:26667;top:-1080;width:1205;height:5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">
                  <v:imagedata r:id="rId72" o:title=""/>
                </v:shape>
                <v:shape id="דיו 29" o:spid="_x0000_s1029" type="#_x0000_t75" style="position:absolute;left:13176;top:-794;width:1263;height:4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">
                  <v:imagedata r:id="rId73" o:title=""/>
                </v:shape>
                <v:shape id="דיו 30" o:spid="_x0000_s1030" type="#_x0000_t75" style="position:absolute;left:-523;top:-889;width:1154;height:5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">
                  <v:imagedata r:id="rId74" o:title=""/>
                </v:shape>
                <v:shape id="דיו 31" o:spid="_x0000_s1031" type="#_x0000_t75" style="position:absolute;left:2889;top:-508;width:5454;height:2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">
                  <v:imagedata r:id="rId75" o:title=""/>
                </v:shape>
                <v:shape id="דיו 32" o:spid="_x0000_s1032" type="#_x0000_t75" style="position:absolute;left:16224;top:-794;width:5161;height:2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">
                  <v:imagedata r:id="rId76" o:title=""/>
                </v:shape>
                <v:shape id="דיו 34" o:spid="_x0000_s1033" type="#_x0000_t75" style="position:absolute;left:30225;top:-889;width:4875;height:2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">
                  <v:imagedata r:id="rId77" o:title=""/>
                </v:shape>
                <v:shape id="דיו 35" o:spid="_x0000_s1034" type="#_x0000_t75" style="position:absolute;left:44036;top:-889;width:4418;height:2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">
                  <v:imagedata r:id="rId78" o:title=""/>
                </v:shape>
              </v:group>
            </w:pict>
          </mc:Fallback>
        </mc:AlternateContent>
      </w:r>
      <w:r w:rsidRPr="002859A9">
        <w:rPr>
          <w:noProof/>
        </w:rPr>
        <w:drawing>
          <wp:inline distT="0" distB="0" distL="0" distR="0" wp14:anchorId="76F59C7C" wp14:editId="6A2B8E4C">
            <wp:extent cx="1668421" cy="5634277"/>
            <wp:effectExtent l="0" t="1587" r="0" b="6668"/>
            <wp:docPr id="26"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rotWithShape="1">
                    <a:blip r:embed="rId39" cstate="print">
                      <a:extLst>
                        <a:ext uri="{28A0092B-C50C-407E-A947-70E740481C1C}">
                          <a14:useLocalDpi xmlns:a14="http://schemas.microsoft.com/office/drawing/2010/main" val="0"/>
                        </a:ext>
                      </a:extLst>
                    </a:blip>
                    <a:srcRect t="-3701" r="58773" b="-1"/>
                    <a:stretch/>
                  </pic:blipFill>
                  <pic:spPr bwMode="auto">
                    <a:xfrm rot="5400000">
                      <a:off x="0" y="0"/>
                      <a:ext cx="1724596" cy="5823982"/>
                    </a:xfrm>
                    <a:prstGeom prst="rect">
                      <a:avLst/>
                    </a:prstGeom>
                    <a:ln>
                      <a:noFill/>
                    </a:ln>
                    <a:extLst>
                      <a:ext uri="{53640926-AAD7-44D8-BBD7-CCE9431645EC}">
                        <a14:shadowObscured xmlns:a14="http://schemas.microsoft.com/office/drawing/2010/main"/>
                      </a:ext>
                    </a:extLst>
                  </pic:spPr>
                </pic:pic>
              </a:graphicData>
            </a:graphic>
          </wp:inline>
        </w:drawing>
      </w:r>
    </w:p>
    <w:p w14:paraId="07AED109" w14:textId="77777777" w:rsidR="0041042C" w:rsidRDefault="00986BB3" w:rsidP="0041042C">
      <w:pPr>
        <w:keepNext/>
      </w:pPr>
      <w:r w:rsidRPr="00AC190E">
        <w:rPr>
          <w:noProof/>
        </w:rPr>
        <w:drawing>
          <wp:inline distT="0" distB="0" distL="0" distR="0" wp14:anchorId="43EAAEFF" wp14:editId="23FEF684">
            <wp:extent cx="5197415" cy="1781033"/>
            <wp:effectExtent l="0" t="0" r="3810" b="0"/>
            <wp:docPr id="19" name="תמונה 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תמונה 1" descr="תמונה שמכילה טקסט&#10;&#10;התיאור נוצר באופן אוטומטי"/>
                    <pic:cNvPicPr/>
                  </pic:nvPicPr>
                  <pic:blipFill>
                    <a:blip r:embed="rId79"/>
                    <a:stretch>
                      <a:fillRect/>
                    </a:stretch>
                  </pic:blipFill>
                  <pic:spPr>
                    <a:xfrm>
                      <a:off x="0" y="0"/>
                      <a:ext cx="5207357" cy="1784440"/>
                    </a:xfrm>
                    <a:prstGeom prst="rect">
                      <a:avLst/>
                    </a:prstGeom>
                  </pic:spPr>
                </pic:pic>
              </a:graphicData>
            </a:graphic>
          </wp:inline>
        </w:drawing>
      </w:r>
    </w:p>
    <w:p w14:paraId="5FC805DC" w14:textId="04CE0A02" w:rsidR="00986BB3" w:rsidRDefault="0041042C" w:rsidP="0041042C">
      <w:pPr>
        <w:pStyle w:val="ae"/>
      </w:pPr>
      <w:bookmarkStart w:id="70" w:name="_Toc91955524"/>
      <w:r>
        <w:t xml:space="preserve">Figure </w:t>
      </w:r>
      <w:r w:rsidR="00D96F07">
        <w:fldChar w:fldCharType="begin"/>
      </w:r>
      <w:r w:rsidR="00D96F07">
        <w:instrText xml:space="preserve"> SEQ Figure \* ARABIC </w:instrText>
      </w:r>
      <w:r w:rsidR="00D96F07">
        <w:fldChar w:fldCharType="separate"/>
      </w:r>
      <w:r w:rsidR="00785D79">
        <w:rPr>
          <w:noProof/>
        </w:rPr>
        <w:t>23</w:t>
      </w:r>
      <w:r w:rsidR="00D96F07">
        <w:rPr>
          <w:noProof/>
        </w:rPr>
        <w:fldChar w:fldCharType="end"/>
      </w:r>
      <w:r>
        <w:t xml:space="preserve"> - Pc enable code and logic</w:t>
      </w:r>
      <w:bookmarkEnd w:id="70"/>
    </w:p>
    <w:p w14:paraId="17959FB2" w14:textId="3DB5E7CA" w:rsidR="005B1688" w:rsidRDefault="00986BB3" w:rsidP="00986BB3">
      <w:r>
        <w:t xml:space="preserve">as seen in image, </w:t>
      </w:r>
      <w:r w:rsidRPr="00AC190E">
        <w:rPr>
          <w:b/>
          <w:bCs/>
          <w:sz w:val="28"/>
          <w:szCs w:val="28"/>
        </w:rPr>
        <w:t>T&lt;X&gt;EnPcQ100H</w:t>
      </w:r>
      <w:r w:rsidRPr="00AC190E">
        <w:rPr>
          <w:sz w:val="28"/>
          <w:szCs w:val="28"/>
        </w:rPr>
        <w:t xml:space="preserve"> </w:t>
      </w:r>
      <w:r>
        <w:t xml:space="preserve">is the "Enable" for the PC flop. it affects if </w:t>
      </w:r>
      <w:r>
        <w:rPr>
          <w:b/>
          <w:bCs/>
          <w:sz w:val="24"/>
          <w:szCs w:val="24"/>
        </w:rPr>
        <w:t>Thread</w:t>
      </w:r>
      <w:r w:rsidRPr="00AC190E">
        <w:rPr>
          <w:b/>
          <w:bCs/>
          <w:sz w:val="24"/>
          <w:szCs w:val="24"/>
        </w:rPr>
        <w:t>&lt;x&gt;</w:t>
      </w:r>
      <w:r w:rsidRPr="00AC190E">
        <w:rPr>
          <w:sz w:val="24"/>
          <w:szCs w:val="24"/>
        </w:rPr>
        <w:t xml:space="preserve"> </w:t>
      </w:r>
      <w:r>
        <w:t xml:space="preserve">is currently running on Q102H and if </w:t>
      </w:r>
      <w:r w:rsidRPr="00AC190E">
        <w:rPr>
          <w:b/>
          <w:bCs/>
          <w:sz w:val="28"/>
          <w:szCs w:val="28"/>
        </w:rPr>
        <w:t>EnPCQnnnH[&lt;x&gt;]</w:t>
      </w:r>
      <w:r w:rsidRPr="00AC190E">
        <w:rPr>
          <w:sz w:val="28"/>
          <w:szCs w:val="28"/>
        </w:rPr>
        <w:t xml:space="preserve"> </w:t>
      </w:r>
      <w:r>
        <w:t xml:space="preserve">is set to '1'. this signal effects by the </w:t>
      </w:r>
      <w:r w:rsidRPr="00AC190E">
        <w:rPr>
          <w:b/>
          <w:bCs/>
          <w:sz w:val="28"/>
          <w:szCs w:val="28"/>
        </w:rPr>
        <w:t>CRQnnnH</w:t>
      </w:r>
      <w:r w:rsidRPr="00AC190E">
        <w:rPr>
          <w:sz w:val="28"/>
          <w:szCs w:val="28"/>
        </w:rPr>
        <w:t xml:space="preserve"> </w:t>
      </w:r>
      <w:r>
        <w:t xml:space="preserve">struct that enter the Core from the CR_MEM module. </w:t>
      </w:r>
      <w:r w:rsidRPr="00976F29">
        <w:rPr>
          <w:b/>
          <w:bCs/>
          <w:sz w:val="24"/>
          <w:szCs w:val="24"/>
        </w:rPr>
        <w:t>If CRQnnnH.en_pc_X</w:t>
      </w:r>
      <w:r w:rsidRPr="00976F29">
        <w:rPr>
          <w:sz w:val="24"/>
          <w:szCs w:val="24"/>
        </w:rPr>
        <w:t xml:space="preserve"> </w:t>
      </w:r>
      <w:r>
        <w:t>is '0' then it means the Thread's PC will not progress (Enable for flip-flop is off). This is the signal that effects on whether the Thread's PC will freeze or not.</w:t>
      </w:r>
    </w:p>
    <w:p w14:paraId="0689FE76" w14:textId="77777777" w:rsidR="005B1688" w:rsidRDefault="005B1688">
      <w:r>
        <w:br w:type="page"/>
      </w:r>
    </w:p>
    <w:p w14:paraId="621C20D1" w14:textId="77777777" w:rsidR="00986BB3" w:rsidRDefault="00986BB3" w:rsidP="00986BB3">
      <w:pPr>
        <w:pStyle w:val="a7"/>
      </w:pPr>
      <w:r>
        <w:lastRenderedPageBreak/>
        <w:t>The Flow:</w:t>
      </w:r>
    </w:p>
    <w:p w14:paraId="6C23D1C2" w14:textId="77777777" w:rsidR="00986BB3" w:rsidRDefault="00986BB3" w:rsidP="00986BB3">
      <w:r>
        <w:t>For simplicity let's say thread 0 wants to freeze thread's 2 PC.</w:t>
      </w:r>
    </w:p>
    <w:p w14:paraId="3532E588" w14:textId="77777777" w:rsidR="00986BB3" w:rsidRDefault="00986BB3" w:rsidP="00986BB3">
      <w:pPr>
        <w:pStyle w:val="af5"/>
        <w:numPr>
          <w:ilvl w:val="0"/>
          <w:numId w:val="8"/>
        </w:numPr>
      </w:pPr>
      <w:r>
        <w:t>Thread 0 Write's '0' to the address of the CR "</w:t>
      </w:r>
      <w:r w:rsidRPr="00A35F0A">
        <w:t>CR_THREAD2_PC_EN</w:t>
      </w:r>
      <w:r>
        <w:t xml:space="preserve">" that is </w:t>
      </w:r>
      <w:r w:rsidRPr="00D375BC">
        <w:t>(0x00C00158)</w:t>
      </w:r>
      <w:r>
        <w:t>.</w:t>
      </w:r>
    </w:p>
    <w:p w14:paraId="7C9C552A" w14:textId="77777777" w:rsidR="00986BB3" w:rsidRDefault="00986BB3" w:rsidP="00986BB3">
      <w:pPr>
        <w:pStyle w:val="af5"/>
        <w:numPr>
          <w:ilvl w:val="0"/>
          <w:numId w:val="8"/>
        </w:numPr>
      </w:pPr>
      <w:r>
        <w:t>On D_MEM_WRAP, "</w:t>
      </w:r>
      <w:r w:rsidRPr="00A35F0A">
        <w:rPr>
          <w:b/>
          <w:bCs/>
          <w:sz w:val="24"/>
          <w:szCs w:val="24"/>
        </w:rPr>
        <w:t>MatchCrRegionQ103H</w:t>
      </w:r>
      <w:r>
        <w:t>" turns to '1' due to accessing a CR address:</w:t>
      </w:r>
      <w:r>
        <w:br/>
      </w:r>
      <w:r w:rsidRPr="00A35F0A">
        <w:rPr>
          <w:noProof/>
        </w:rPr>
        <w:drawing>
          <wp:inline distT="0" distB="0" distL="0" distR="0" wp14:anchorId="7768B7A3" wp14:editId="0743F7EE">
            <wp:extent cx="5731510" cy="1280795"/>
            <wp:effectExtent l="0" t="0" r="2540" b="0"/>
            <wp:docPr id="20" name="תמונה 2" descr="תמונה שמכילה טקסט, אלקטרוניקה,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תמונה 2" descr="תמונה שמכילה טקסט, אלקטרוניקה, צילום מסך&#10;&#10;התיאור נוצר באופן אוטומטי"/>
                    <pic:cNvPicPr/>
                  </pic:nvPicPr>
                  <pic:blipFill>
                    <a:blip r:embed="rId80"/>
                    <a:stretch>
                      <a:fillRect/>
                    </a:stretch>
                  </pic:blipFill>
                  <pic:spPr>
                    <a:xfrm>
                      <a:off x="0" y="0"/>
                      <a:ext cx="5731510" cy="1280795"/>
                    </a:xfrm>
                    <a:prstGeom prst="rect">
                      <a:avLst/>
                    </a:prstGeom>
                  </pic:spPr>
                </pic:pic>
              </a:graphicData>
            </a:graphic>
          </wp:inline>
        </w:drawing>
      </w:r>
      <w:r>
        <w:br/>
      </w:r>
    </w:p>
    <w:p w14:paraId="4805807E" w14:textId="77777777" w:rsidR="0041042C" w:rsidRDefault="00986BB3" w:rsidP="0041042C">
      <w:pPr>
        <w:pStyle w:val="af5"/>
        <w:keepNext/>
        <w:numPr>
          <w:ilvl w:val="0"/>
          <w:numId w:val="8"/>
        </w:numPr>
      </w:pPr>
      <w:r>
        <w:t>On CR_MEM, the address is decoded and a special struct called "</w:t>
      </w:r>
      <w:r w:rsidRPr="004062BE">
        <w:t>cr_en</w:t>
      </w:r>
      <w:r>
        <w:t xml:space="preserve">" is assign in it designated field. </w:t>
      </w:r>
      <w:r>
        <w:br/>
      </w:r>
      <w:r>
        <w:br/>
      </w:r>
      <w:r w:rsidRPr="004055BA">
        <w:rPr>
          <w:noProof/>
        </w:rPr>
        <w:drawing>
          <wp:inline distT="0" distB="0" distL="0" distR="0" wp14:anchorId="1F220373" wp14:editId="558B0DFF">
            <wp:extent cx="5731510" cy="1812925"/>
            <wp:effectExtent l="0" t="0" r="2540" b="0"/>
            <wp:docPr id="21" name="תמונה 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תמונה 3" descr="תמונה שמכילה טקסט&#10;&#10;התיאור נוצר באופן אוטומטי"/>
                    <pic:cNvPicPr/>
                  </pic:nvPicPr>
                  <pic:blipFill>
                    <a:blip r:embed="rId81"/>
                    <a:stretch>
                      <a:fillRect/>
                    </a:stretch>
                  </pic:blipFill>
                  <pic:spPr>
                    <a:xfrm>
                      <a:off x="0" y="0"/>
                      <a:ext cx="5731510" cy="1812925"/>
                    </a:xfrm>
                    <a:prstGeom prst="rect">
                      <a:avLst/>
                    </a:prstGeom>
                  </pic:spPr>
                </pic:pic>
              </a:graphicData>
            </a:graphic>
          </wp:inline>
        </w:drawing>
      </w:r>
    </w:p>
    <w:p w14:paraId="161F3984" w14:textId="544A003C" w:rsidR="0041042C" w:rsidRDefault="0041042C" w:rsidP="0041042C">
      <w:pPr>
        <w:pStyle w:val="ae"/>
      </w:pPr>
      <w:bookmarkStart w:id="71" w:name="_Toc91955525"/>
      <w:r>
        <w:t xml:space="preserve">Figure </w:t>
      </w:r>
      <w:r w:rsidR="00D96F07">
        <w:fldChar w:fldCharType="begin"/>
      </w:r>
      <w:r w:rsidR="00D96F07">
        <w:instrText xml:space="preserve"> SEQ Figure \* ARABIC </w:instrText>
      </w:r>
      <w:r w:rsidR="00D96F07">
        <w:fldChar w:fldCharType="separate"/>
      </w:r>
      <w:r w:rsidR="00785D79">
        <w:rPr>
          <w:noProof/>
        </w:rPr>
        <w:t>24</w:t>
      </w:r>
      <w:r w:rsidR="00D96F07">
        <w:rPr>
          <w:noProof/>
        </w:rPr>
        <w:fldChar w:fldCharType="end"/>
      </w:r>
      <w:r>
        <w:t xml:space="preserve"> - Cr enabler code</w:t>
      </w:r>
      <w:bookmarkEnd w:id="71"/>
    </w:p>
    <w:p w14:paraId="147C2665" w14:textId="76DCE236" w:rsidR="00986BB3" w:rsidRDefault="00986BB3" w:rsidP="0041042C">
      <w:pPr>
        <w:ind w:firstLine="360"/>
      </w:pPr>
      <w:r>
        <w:t>this struct contains many signals, each is an "Enable" signal for a different flip-flop.</w:t>
      </w:r>
      <w:r>
        <w:br/>
      </w:r>
    </w:p>
    <w:p w14:paraId="367BE917" w14:textId="77777777" w:rsidR="00AA0BC2" w:rsidRDefault="00986BB3" w:rsidP="00AA0BC2">
      <w:pPr>
        <w:pStyle w:val="af5"/>
        <w:keepNext/>
        <w:numPr>
          <w:ilvl w:val="0"/>
          <w:numId w:val="8"/>
        </w:numPr>
      </w:pPr>
      <w:r>
        <w:t>The "enable" for a flip-flop that updates the values of the "</w:t>
      </w:r>
      <w:r w:rsidRPr="009662CB">
        <w:t>core_cr</w:t>
      </w:r>
      <w:r>
        <w:t>" struct that will go to the core , turns to '1' and the value updates with the value of the data that written, in this case is '0' (</w:t>
      </w:r>
      <w:r w:rsidRPr="000D006D">
        <w:rPr>
          <w:b/>
          <w:bCs/>
          <w:sz w:val="24"/>
          <w:szCs w:val="24"/>
        </w:rPr>
        <w:t>WrDataQ103H[SelWrDataQ103H.en_pc_2][0] = 0</w:t>
      </w:r>
      <w:r w:rsidRPr="000D006D">
        <w:rPr>
          <w:sz w:val="24"/>
          <w:szCs w:val="24"/>
        </w:rPr>
        <w:t xml:space="preserve"> </w:t>
      </w:r>
      <w:r>
        <w:t>):</w:t>
      </w:r>
      <w:r>
        <w:br/>
      </w:r>
      <w:r>
        <w:br/>
      </w:r>
      <w:r w:rsidRPr="00D34475">
        <w:rPr>
          <w:noProof/>
        </w:rPr>
        <w:drawing>
          <wp:inline distT="0" distB="0" distL="0" distR="0" wp14:anchorId="359D2C46" wp14:editId="5D704430">
            <wp:extent cx="4138446" cy="1644650"/>
            <wp:effectExtent l="0" t="0" r="0" b="0"/>
            <wp:docPr id="37" name="תמונה 37" descr="Chart, 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תמונה 37" descr="Chart, diagram, box and whisker chart&#10;&#10;Description automatically generated"/>
                    <pic:cNvPicPr/>
                  </pic:nvPicPr>
                  <pic:blipFill>
                    <a:blip r:embed="rId82"/>
                    <a:stretch>
                      <a:fillRect/>
                    </a:stretch>
                  </pic:blipFill>
                  <pic:spPr>
                    <a:xfrm>
                      <a:off x="0" y="0"/>
                      <a:ext cx="4211859" cy="1673825"/>
                    </a:xfrm>
                    <a:prstGeom prst="rect">
                      <a:avLst/>
                    </a:prstGeom>
                  </pic:spPr>
                </pic:pic>
              </a:graphicData>
            </a:graphic>
          </wp:inline>
        </w:drawing>
      </w:r>
    </w:p>
    <w:p w14:paraId="79D9A729" w14:textId="7CFF1068" w:rsidR="00986BB3" w:rsidRDefault="00AA0BC2" w:rsidP="00AA0BC2">
      <w:pPr>
        <w:pStyle w:val="ae"/>
      </w:pPr>
      <w:bookmarkStart w:id="72" w:name="_Toc91955526"/>
      <w:r>
        <w:t xml:space="preserve">Figure </w:t>
      </w:r>
      <w:r w:rsidR="00D96F07">
        <w:fldChar w:fldCharType="begin"/>
      </w:r>
      <w:r w:rsidR="00D96F07">
        <w:instrText xml:space="preserve"> SEQ Figure \* ARABIC </w:instrText>
      </w:r>
      <w:r w:rsidR="00D96F07">
        <w:fldChar w:fldCharType="separate"/>
      </w:r>
      <w:r w:rsidR="00785D79">
        <w:rPr>
          <w:noProof/>
        </w:rPr>
        <w:t>25</w:t>
      </w:r>
      <w:r w:rsidR="00D96F07">
        <w:rPr>
          <w:noProof/>
        </w:rPr>
        <w:fldChar w:fldCharType="end"/>
      </w:r>
      <w:r>
        <w:t xml:space="preserve"> - freeze Pc Cr flop to core logic</w:t>
      </w:r>
      <w:bookmarkEnd w:id="72"/>
      <w:r w:rsidR="00986BB3">
        <w:br/>
      </w:r>
    </w:p>
    <w:p w14:paraId="2DEED21F" w14:textId="77777777" w:rsidR="00986BB3" w:rsidRPr="00D34475" w:rsidRDefault="00986BB3" w:rsidP="00986BB3">
      <w:pPr>
        <w:pStyle w:val="af5"/>
        <w:numPr>
          <w:ilvl w:val="0"/>
          <w:numId w:val="8"/>
        </w:numPr>
        <w:rPr>
          <w:rtl/>
        </w:rPr>
      </w:pPr>
      <w:r>
        <w:t>The "</w:t>
      </w:r>
      <w:r w:rsidRPr="009662CB">
        <w:t>core_cr</w:t>
      </w:r>
      <w:r>
        <w:t>" struct go to the core with "</w:t>
      </w:r>
      <w:r w:rsidRPr="009662CB">
        <w:t>core_cr</w:t>
      </w:r>
      <w:r>
        <w:t>.</w:t>
      </w:r>
      <w:r w:rsidRPr="005116DC">
        <w:t xml:space="preserve"> en_pc_2</w:t>
      </w:r>
      <w:r>
        <w:t xml:space="preserve">=0" and as explained before flow, the </w:t>
      </w:r>
      <w:r w:rsidRPr="00976F29">
        <w:rPr>
          <w:b/>
          <w:bCs/>
          <w:sz w:val="24"/>
          <w:szCs w:val="24"/>
        </w:rPr>
        <w:t>CRQnnnH.en_pc_</w:t>
      </w:r>
      <w:r>
        <w:rPr>
          <w:b/>
          <w:bCs/>
          <w:sz w:val="24"/>
          <w:szCs w:val="24"/>
        </w:rPr>
        <w:t xml:space="preserve">2 </w:t>
      </w:r>
      <w:r>
        <w:t xml:space="preserve">will be '0' and </w:t>
      </w:r>
      <w:r w:rsidRPr="00AC190E">
        <w:rPr>
          <w:b/>
          <w:bCs/>
          <w:sz w:val="28"/>
          <w:szCs w:val="28"/>
        </w:rPr>
        <w:t>EnPCQnnnH[</w:t>
      </w:r>
      <w:r>
        <w:rPr>
          <w:b/>
          <w:bCs/>
          <w:sz w:val="28"/>
          <w:szCs w:val="28"/>
        </w:rPr>
        <w:t>2</w:t>
      </w:r>
      <w:r w:rsidRPr="00AC190E">
        <w:rPr>
          <w:b/>
          <w:bCs/>
          <w:sz w:val="28"/>
          <w:szCs w:val="28"/>
        </w:rPr>
        <w:t>]</w:t>
      </w:r>
      <w:r>
        <w:rPr>
          <w:b/>
          <w:bCs/>
          <w:sz w:val="28"/>
          <w:szCs w:val="28"/>
        </w:rPr>
        <w:t xml:space="preserve"> </w:t>
      </w:r>
      <w:r>
        <w:t>will also be '0' due to it, so the Enable bit for the Thread 2 PC will be off and Thread 2 will be "freeze".</w:t>
      </w:r>
    </w:p>
    <w:p w14:paraId="3DFFBD6A" w14:textId="77777777" w:rsidR="00986BB3" w:rsidRDefault="00986BB3" w:rsidP="00986BB3">
      <w:pPr>
        <w:pStyle w:val="2"/>
      </w:pPr>
      <w:bookmarkStart w:id="73" w:name="_Toc91966913"/>
      <w:r w:rsidRPr="00260FF9">
        <w:lastRenderedPageBreak/>
        <w:t>Thread Rst using CRs</w:t>
      </w:r>
      <w:bookmarkEnd w:id="73"/>
    </w:p>
    <w:p w14:paraId="1712504B" w14:textId="77777777" w:rsidR="00986BB3" w:rsidRDefault="00986BB3" w:rsidP="00986BB3">
      <w:r>
        <w:t>One other feature of the CRs is the ability to reset thread's PC back to 0. This feature uses these CRs:</w:t>
      </w:r>
    </w:p>
    <w:tbl>
      <w:tblPr>
        <w:tblStyle w:val="11"/>
        <w:tblW w:w="0" w:type="auto"/>
        <w:tblLook w:val="04A0" w:firstRow="1" w:lastRow="0" w:firstColumn="1" w:lastColumn="0" w:noHBand="0" w:noVBand="1"/>
      </w:tblPr>
      <w:tblGrid>
        <w:gridCol w:w="1725"/>
        <w:gridCol w:w="2187"/>
        <w:gridCol w:w="1714"/>
        <w:gridCol w:w="1752"/>
      </w:tblGrid>
      <w:tr w:rsidR="00986BB3" w14:paraId="3F0FB3B1" w14:textId="77777777" w:rsidTr="00AA0B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14:paraId="349F1D58" w14:textId="77777777" w:rsidR="00986BB3" w:rsidRDefault="00986BB3" w:rsidP="00B33A03">
            <w:r>
              <w:rPr>
                <w:rFonts w:ascii="Segoe UI" w:hAnsi="Segoe UI" w:cs="Segoe UI"/>
                <w:color w:val="24292F"/>
              </w:rPr>
              <w:t>Offset</w:t>
            </w:r>
          </w:p>
        </w:tc>
        <w:tc>
          <w:tcPr>
            <w:tcW w:w="2099" w:type="dxa"/>
          </w:tcPr>
          <w:p w14:paraId="5735997A" w14:textId="77777777" w:rsidR="00986BB3" w:rsidRDefault="00986BB3" w:rsidP="00B33A03">
            <w:pPr>
              <w:cnfStyle w:val="100000000000" w:firstRow="1" w:lastRow="0" w:firstColumn="0" w:lastColumn="0" w:oddVBand="0" w:evenVBand="0" w:oddHBand="0" w:evenHBand="0" w:firstRowFirstColumn="0" w:firstRowLastColumn="0" w:lastRowFirstColumn="0" w:lastRowLastColumn="0"/>
            </w:pPr>
            <w:r>
              <w:rPr>
                <w:rFonts w:ascii="Segoe UI" w:hAnsi="Segoe UI" w:cs="Segoe UI"/>
                <w:color w:val="24292F"/>
              </w:rPr>
              <w:t>Name</w:t>
            </w:r>
          </w:p>
        </w:tc>
        <w:tc>
          <w:tcPr>
            <w:tcW w:w="1714" w:type="dxa"/>
          </w:tcPr>
          <w:p w14:paraId="3E4DB55D" w14:textId="77777777" w:rsidR="00986BB3" w:rsidRDefault="00986BB3" w:rsidP="00B33A03">
            <w:pPr>
              <w:cnfStyle w:val="100000000000" w:firstRow="1" w:lastRow="0" w:firstColumn="0" w:lastColumn="0" w:oddVBand="0" w:evenVBand="0" w:oddHBand="0" w:evenHBand="0" w:firstRowFirstColumn="0" w:firstRowLastColumn="0" w:lastRowFirstColumn="0" w:lastRowLastColumn="0"/>
            </w:pPr>
            <w:r>
              <w:rPr>
                <w:rFonts w:ascii="Segoe UI" w:hAnsi="Segoe UI" w:cs="Segoe UI"/>
                <w:color w:val="24292F"/>
              </w:rPr>
              <w:t>Type</w:t>
            </w:r>
          </w:p>
        </w:tc>
        <w:tc>
          <w:tcPr>
            <w:tcW w:w="1752" w:type="dxa"/>
          </w:tcPr>
          <w:p w14:paraId="463374AC" w14:textId="77777777" w:rsidR="00986BB3" w:rsidRDefault="00986BB3" w:rsidP="00B33A03">
            <w:pPr>
              <w:cnfStyle w:val="100000000000" w:firstRow="1" w:lastRow="0" w:firstColumn="0" w:lastColumn="0" w:oddVBand="0" w:evenVBand="0" w:oddHBand="0" w:evenHBand="0" w:firstRowFirstColumn="0" w:firstRowLastColumn="0" w:lastRowFirstColumn="0" w:lastRowLastColumn="0"/>
            </w:pPr>
            <w:r>
              <w:rPr>
                <w:rFonts w:ascii="Segoe UI" w:hAnsi="Segoe UI" w:cs="Segoe UI"/>
                <w:color w:val="24292F"/>
                <w:shd w:val="clear" w:color="auto" w:fill="FFFFFF"/>
              </w:rPr>
              <w:t>Structure</w:t>
            </w:r>
          </w:p>
        </w:tc>
      </w:tr>
      <w:tr w:rsidR="00986BB3" w14:paraId="0DE3645C" w14:textId="77777777" w:rsidTr="00AA0BC2">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1725" w:type="dxa"/>
          </w:tcPr>
          <w:p w14:paraId="586D5289" w14:textId="77777777" w:rsidR="00986BB3" w:rsidRDefault="00986BB3" w:rsidP="00B33A03">
            <w:r>
              <w:rPr>
                <w:rStyle w:val="HTMLCode"/>
                <w:rFonts w:ascii="Consolas" w:eastAsiaTheme="majorEastAsia" w:hAnsi="Consolas"/>
              </w:rPr>
              <w:t>140</w:t>
            </w:r>
            <w:r>
              <w:rPr>
                <w:rFonts w:ascii="Segoe UI" w:hAnsi="Segoe UI" w:cs="Segoe UI"/>
                <w:color w:val="24292F"/>
              </w:rPr>
              <w:t> </w:t>
            </w:r>
          </w:p>
        </w:tc>
        <w:tc>
          <w:tcPr>
            <w:tcW w:w="2099" w:type="dxa"/>
            <w:vMerge w:val="restart"/>
          </w:tcPr>
          <w:p w14:paraId="75042550" w14:textId="77777777" w:rsidR="00986BB3" w:rsidRDefault="00986BB3" w:rsidP="00B33A03">
            <w:pPr>
              <w:cnfStyle w:val="000000100000" w:firstRow="0" w:lastRow="0" w:firstColumn="0" w:lastColumn="0" w:oddVBand="0" w:evenVBand="0" w:oddHBand="1" w:evenHBand="0" w:firstRowFirstColumn="0" w:firstRowLastColumn="0" w:lastRowFirstColumn="0" w:lastRowLastColumn="0"/>
            </w:pPr>
            <w:r>
              <w:rPr>
                <w:rFonts w:ascii="Segoe UI" w:hAnsi="Segoe UI" w:cs="Segoe UI"/>
                <w:color w:val="24292F"/>
                <w:shd w:val="clear" w:color="auto" w:fill="FFFFFF"/>
              </w:rPr>
              <w:t>THREAD&lt;i&gt;_PC_RST</w:t>
            </w:r>
          </w:p>
        </w:tc>
        <w:tc>
          <w:tcPr>
            <w:tcW w:w="1714" w:type="dxa"/>
            <w:vMerge w:val="restart"/>
          </w:tcPr>
          <w:p w14:paraId="3B185C35" w14:textId="77777777" w:rsidR="00986BB3" w:rsidRDefault="00986BB3" w:rsidP="00B33A03">
            <w:pPr>
              <w:cnfStyle w:val="000000100000" w:firstRow="0" w:lastRow="0" w:firstColumn="0" w:lastColumn="0" w:oddVBand="0" w:evenVBand="0" w:oddHBand="1" w:evenHBand="0" w:firstRowFirstColumn="0" w:firstRowLastColumn="0" w:lastRowFirstColumn="0" w:lastRowLastColumn="0"/>
            </w:pPr>
            <w:r>
              <w:rPr>
                <w:rFonts w:ascii="Segoe UI" w:hAnsi="Segoe UI" w:cs="Segoe UI"/>
                <w:color w:val="24292F"/>
              </w:rPr>
              <w:t>RW</w:t>
            </w:r>
          </w:p>
        </w:tc>
        <w:tc>
          <w:tcPr>
            <w:tcW w:w="1752" w:type="dxa"/>
            <w:vMerge w:val="restart"/>
          </w:tcPr>
          <w:p w14:paraId="309637B2" w14:textId="77777777" w:rsidR="00986BB3" w:rsidRDefault="00986BB3" w:rsidP="00B33A03">
            <w:pPr>
              <w:cnfStyle w:val="000000100000" w:firstRow="0" w:lastRow="0" w:firstColumn="0" w:lastColumn="0" w:oddVBand="0" w:evenVBand="0" w:oddHBand="1" w:evenHBand="0" w:firstRowFirstColumn="0" w:firstRowLastColumn="0" w:lastRowFirstColumn="0" w:lastRowLastColumn="0"/>
            </w:pPr>
            <w:r>
              <w:rPr>
                <w:rFonts w:ascii="Segoe UI" w:hAnsi="Segoe UI" w:cs="Segoe UI"/>
                <w:color w:val="24292F"/>
              </w:rPr>
              <w:t>[0]</w:t>
            </w:r>
          </w:p>
        </w:tc>
      </w:tr>
      <w:tr w:rsidR="00986BB3" w14:paraId="0F5FEAD4" w14:textId="77777777" w:rsidTr="00AA0BC2">
        <w:trPr>
          <w:trHeight w:val="277"/>
        </w:trPr>
        <w:tc>
          <w:tcPr>
            <w:cnfStyle w:val="001000000000" w:firstRow="0" w:lastRow="0" w:firstColumn="1" w:lastColumn="0" w:oddVBand="0" w:evenVBand="0" w:oddHBand="0" w:evenHBand="0" w:firstRowFirstColumn="0" w:firstRowLastColumn="0" w:lastRowFirstColumn="0" w:lastRowLastColumn="0"/>
            <w:tcW w:w="1725" w:type="dxa"/>
          </w:tcPr>
          <w:p w14:paraId="678DD5D7" w14:textId="77777777" w:rsidR="00986BB3" w:rsidRDefault="00986BB3" w:rsidP="00B33A03">
            <w:pPr>
              <w:rPr>
                <w:rStyle w:val="HTMLCode"/>
                <w:rFonts w:ascii="Consolas" w:eastAsiaTheme="majorEastAsia" w:hAnsi="Consolas"/>
                <w:color w:val="24292F"/>
              </w:rPr>
            </w:pPr>
            <w:r>
              <w:rPr>
                <w:rStyle w:val="HTMLCode"/>
                <w:rFonts w:ascii="Consolas" w:eastAsiaTheme="majorEastAsia" w:hAnsi="Consolas"/>
              </w:rPr>
              <w:t>144</w:t>
            </w:r>
            <w:r>
              <w:rPr>
                <w:rFonts w:ascii="Segoe UI" w:hAnsi="Segoe UI" w:cs="Segoe UI"/>
                <w:color w:val="24292F"/>
              </w:rPr>
              <w:t> </w:t>
            </w:r>
          </w:p>
        </w:tc>
        <w:tc>
          <w:tcPr>
            <w:tcW w:w="2099" w:type="dxa"/>
            <w:vMerge/>
          </w:tcPr>
          <w:p w14:paraId="475190B1" w14:textId="77777777" w:rsidR="00986BB3" w:rsidRDefault="00986BB3" w:rsidP="00B33A03">
            <w:pPr>
              <w:cnfStyle w:val="000000000000" w:firstRow="0" w:lastRow="0" w:firstColumn="0" w:lastColumn="0" w:oddVBand="0" w:evenVBand="0" w:oddHBand="0" w:evenHBand="0" w:firstRowFirstColumn="0" w:firstRowLastColumn="0" w:lastRowFirstColumn="0" w:lastRowLastColumn="0"/>
              <w:rPr>
                <w:rFonts w:ascii="Segoe UI" w:hAnsi="Segoe UI" w:cs="Segoe UI"/>
                <w:color w:val="24292F"/>
              </w:rPr>
            </w:pPr>
          </w:p>
        </w:tc>
        <w:tc>
          <w:tcPr>
            <w:tcW w:w="1714" w:type="dxa"/>
            <w:vMerge/>
          </w:tcPr>
          <w:p w14:paraId="1F28AC3F" w14:textId="77777777" w:rsidR="00986BB3" w:rsidRDefault="00986BB3" w:rsidP="00B33A03">
            <w:pPr>
              <w:cnfStyle w:val="000000000000" w:firstRow="0" w:lastRow="0" w:firstColumn="0" w:lastColumn="0" w:oddVBand="0" w:evenVBand="0" w:oddHBand="0" w:evenHBand="0" w:firstRowFirstColumn="0" w:firstRowLastColumn="0" w:lastRowFirstColumn="0" w:lastRowLastColumn="0"/>
              <w:rPr>
                <w:rFonts w:ascii="Segoe UI" w:hAnsi="Segoe UI" w:cs="Segoe UI"/>
                <w:color w:val="24292F"/>
              </w:rPr>
            </w:pPr>
          </w:p>
        </w:tc>
        <w:tc>
          <w:tcPr>
            <w:tcW w:w="1752" w:type="dxa"/>
            <w:vMerge/>
          </w:tcPr>
          <w:p w14:paraId="7664AD79" w14:textId="77777777" w:rsidR="00986BB3" w:rsidRDefault="00986BB3" w:rsidP="00B33A03">
            <w:pPr>
              <w:cnfStyle w:val="000000000000" w:firstRow="0" w:lastRow="0" w:firstColumn="0" w:lastColumn="0" w:oddVBand="0" w:evenVBand="0" w:oddHBand="0" w:evenHBand="0" w:firstRowFirstColumn="0" w:firstRowLastColumn="0" w:lastRowFirstColumn="0" w:lastRowLastColumn="0"/>
              <w:rPr>
                <w:rFonts w:ascii="Segoe UI" w:hAnsi="Segoe UI" w:cs="Segoe UI"/>
                <w:color w:val="24292F"/>
              </w:rPr>
            </w:pPr>
          </w:p>
        </w:tc>
      </w:tr>
      <w:tr w:rsidR="00986BB3" w14:paraId="141373BB" w14:textId="77777777" w:rsidTr="00AA0BC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725" w:type="dxa"/>
          </w:tcPr>
          <w:p w14:paraId="6DC081D5" w14:textId="77777777" w:rsidR="00986BB3" w:rsidRDefault="00986BB3" w:rsidP="00B33A03">
            <w:pPr>
              <w:rPr>
                <w:rStyle w:val="HTMLCode"/>
                <w:rFonts w:ascii="Consolas" w:eastAsiaTheme="majorEastAsia" w:hAnsi="Consolas"/>
                <w:color w:val="24292F"/>
              </w:rPr>
            </w:pPr>
            <w:r>
              <w:rPr>
                <w:rStyle w:val="HTMLCode"/>
                <w:rFonts w:ascii="Consolas" w:eastAsiaTheme="majorEastAsia" w:hAnsi="Consolas"/>
              </w:rPr>
              <w:t>148</w:t>
            </w:r>
            <w:r>
              <w:rPr>
                <w:rFonts w:ascii="Segoe UI" w:hAnsi="Segoe UI" w:cs="Segoe UI"/>
                <w:color w:val="24292F"/>
              </w:rPr>
              <w:t> </w:t>
            </w:r>
          </w:p>
        </w:tc>
        <w:tc>
          <w:tcPr>
            <w:tcW w:w="2099" w:type="dxa"/>
            <w:vMerge/>
          </w:tcPr>
          <w:p w14:paraId="0D41B8C6" w14:textId="77777777" w:rsidR="00986BB3" w:rsidRDefault="00986BB3" w:rsidP="00B33A03">
            <w:pPr>
              <w:cnfStyle w:val="000000100000" w:firstRow="0" w:lastRow="0" w:firstColumn="0" w:lastColumn="0" w:oddVBand="0" w:evenVBand="0" w:oddHBand="1" w:evenHBand="0" w:firstRowFirstColumn="0" w:firstRowLastColumn="0" w:lastRowFirstColumn="0" w:lastRowLastColumn="0"/>
              <w:rPr>
                <w:rFonts w:ascii="Segoe UI" w:hAnsi="Segoe UI" w:cs="Segoe UI"/>
                <w:color w:val="24292F"/>
              </w:rPr>
            </w:pPr>
          </w:p>
        </w:tc>
        <w:tc>
          <w:tcPr>
            <w:tcW w:w="1714" w:type="dxa"/>
            <w:vMerge/>
          </w:tcPr>
          <w:p w14:paraId="2D5A4917" w14:textId="77777777" w:rsidR="00986BB3" w:rsidRDefault="00986BB3" w:rsidP="00B33A03">
            <w:pPr>
              <w:cnfStyle w:val="000000100000" w:firstRow="0" w:lastRow="0" w:firstColumn="0" w:lastColumn="0" w:oddVBand="0" w:evenVBand="0" w:oddHBand="1" w:evenHBand="0" w:firstRowFirstColumn="0" w:firstRowLastColumn="0" w:lastRowFirstColumn="0" w:lastRowLastColumn="0"/>
              <w:rPr>
                <w:rFonts w:ascii="Segoe UI" w:hAnsi="Segoe UI" w:cs="Segoe UI"/>
                <w:color w:val="24292F"/>
              </w:rPr>
            </w:pPr>
          </w:p>
        </w:tc>
        <w:tc>
          <w:tcPr>
            <w:tcW w:w="1752" w:type="dxa"/>
            <w:vMerge/>
          </w:tcPr>
          <w:p w14:paraId="7BB2C3EE" w14:textId="77777777" w:rsidR="00986BB3" w:rsidRDefault="00986BB3" w:rsidP="00B33A03">
            <w:pPr>
              <w:cnfStyle w:val="000000100000" w:firstRow="0" w:lastRow="0" w:firstColumn="0" w:lastColumn="0" w:oddVBand="0" w:evenVBand="0" w:oddHBand="1" w:evenHBand="0" w:firstRowFirstColumn="0" w:firstRowLastColumn="0" w:lastRowFirstColumn="0" w:lastRowLastColumn="0"/>
              <w:rPr>
                <w:rFonts w:ascii="Segoe UI" w:hAnsi="Segoe UI" w:cs="Segoe UI"/>
                <w:color w:val="24292F"/>
              </w:rPr>
            </w:pPr>
          </w:p>
        </w:tc>
      </w:tr>
      <w:tr w:rsidR="00986BB3" w14:paraId="7E86F207" w14:textId="77777777" w:rsidTr="00AA0BC2">
        <w:trPr>
          <w:trHeight w:val="277"/>
        </w:trPr>
        <w:tc>
          <w:tcPr>
            <w:cnfStyle w:val="001000000000" w:firstRow="0" w:lastRow="0" w:firstColumn="1" w:lastColumn="0" w:oddVBand="0" w:evenVBand="0" w:oddHBand="0" w:evenHBand="0" w:firstRowFirstColumn="0" w:firstRowLastColumn="0" w:lastRowFirstColumn="0" w:lastRowLastColumn="0"/>
            <w:tcW w:w="1725" w:type="dxa"/>
          </w:tcPr>
          <w:p w14:paraId="494B808F" w14:textId="77777777" w:rsidR="00986BB3" w:rsidRDefault="00986BB3" w:rsidP="00B33A03">
            <w:pPr>
              <w:rPr>
                <w:rStyle w:val="HTMLCode"/>
                <w:rFonts w:ascii="Consolas" w:eastAsiaTheme="majorEastAsia" w:hAnsi="Consolas"/>
                <w:color w:val="24292F"/>
              </w:rPr>
            </w:pPr>
            <w:r>
              <w:rPr>
                <w:rStyle w:val="HTMLCode"/>
                <w:rFonts w:ascii="Consolas" w:eastAsiaTheme="majorEastAsia" w:hAnsi="Consolas"/>
                <w:color w:val="24292F"/>
              </w:rPr>
              <w:t>14c</w:t>
            </w:r>
          </w:p>
        </w:tc>
        <w:tc>
          <w:tcPr>
            <w:tcW w:w="2099" w:type="dxa"/>
            <w:vMerge/>
          </w:tcPr>
          <w:p w14:paraId="708FCD8E" w14:textId="77777777" w:rsidR="00986BB3" w:rsidRDefault="00986BB3" w:rsidP="00B33A03">
            <w:pPr>
              <w:cnfStyle w:val="000000000000" w:firstRow="0" w:lastRow="0" w:firstColumn="0" w:lastColumn="0" w:oddVBand="0" w:evenVBand="0" w:oddHBand="0" w:evenHBand="0" w:firstRowFirstColumn="0" w:firstRowLastColumn="0" w:lastRowFirstColumn="0" w:lastRowLastColumn="0"/>
              <w:rPr>
                <w:rFonts w:ascii="Segoe UI" w:hAnsi="Segoe UI" w:cs="Segoe UI"/>
                <w:color w:val="24292F"/>
              </w:rPr>
            </w:pPr>
          </w:p>
        </w:tc>
        <w:tc>
          <w:tcPr>
            <w:tcW w:w="1714" w:type="dxa"/>
            <w:vMerge/>
          </w:tcPr>
          <w:p w14:paraId="57CDB818" w14:textId="77777777" w:rsidR="00986BB3" w:rsidRDefault="00986BB3" w:rsidP="00B33A03">
            <w:pPr>
              <w:cnfStyle w:val="000000000000" w:firstRow="0" w:lastRow="0" w:firstColumn="0" w:lastColumn="0" w:oddVBand="0" w:evenVBand="0" w:oddHBand="0" w:evenHBand="0" w:firstRowFirstColumn="0" w:firstRowLastColumn="0" w:lastRowFirstColumn="0" w:lastRowLastColumn="0"/>
              <w:rPr>
                <w:rFonts w:ascii="Segoe UI" w:hAnsi="Segoe UI" w:cs="Segoe UI"/>
                <w:color w:val="24292F"/>
              </w:rPr>
            </w:pPr>
          </w:p>
        </w:tc>
        <w:tc>
          <w:tcPr>
            <w:tcW w:w="1752" w:type="dxa"/>
            <w:vMerge/>
          </w:tcPr>
          <w:p w14:paraId="0A1C6623" w14:textId="77777777" w:rsidR="00986BB3" w:rsidRDefault="00986BB3" w:rsidP="00C05820">
            <w:pPr>
              <w:keepNext/>
              <w:cnfStyle w:val="000000000000" w:firstRow="0" w:lastRow="0" w:firstColumn="0" w:lastColumn="0" w:oddVBand="0" w:evenVBand="0" w:oddHBand="0" w:evenHBand="0" w:firstRowFirstColumn="0" w:firstRowLastColumn="0" w:lastRowFirstColumn="0" w:lastRowLastColumn="0"/>
              <w:rPr>
                <w:rFonts w:ascii="Segoe UI" w:hAnsi="Segoe UI" w:cs="Segoe UI"/>
                <w:color w:val="24292F"/>
              </w:rPr>
            </w:pPr>
          </w:p>
        </w:tc>
      </w:tr>
    </w:tbl>
    <w:p w14:paraId="57EC6177" w14:textId="68C82B69" w:rsidR="00C05820" w:rsidRDefault="00C05820">
      <w:pPr>
        <w:pStyle w:val="ae"/>
      </w:pPr>
      <w:bookmarkStart w:id="74" w:name="_Toc91955540"/>
      <w:r>
        <w:t xml:space="preserve">Table </w:t>
      </w:r>
      <w:r w:rsidR="00D96F07">
        <w:fldChar w:fldCharType="begin"/>
      </w:r>
      <w:r w:rsidR="00D96F07">
        <w:instrText xml:space="preserve"> SEQ Table \* ARABIC </w:instrText>
      </w:r>
      <w:r w:rsidR="00D96F07">
        <w:fldChar w:fldCharType="separate"/>
      </w:r>
      <w:r w:rsidR="00785D79">
        <w:rPr>
          <w:noProof/>
        </w:rPr>
        <w:t>12</w:t>
      </w:r>
      <w:r w:rsidR="00D96F07">
        <w:rPr>
          <w:noProof/>
        </w:rPr>
        <w:fldChar w:fldCharType="end"/>
      </w:r>
      <w:r>
        <w:t xml:space="preserve"> - </w:t>
      </w:r>
      <w:r w:rsidRPr="005935B8">
        <w:t xml:space="preserve">CR offsets for thread </w:t>
      </w:r>
      <w:r>
        <w:t>reset</w:t>
      </w:r>
      <w:bookmarkEnd w:id="74"/>
    </w:p>
    <w:p w14:paraId="19FFE1EB" w14:textId="7C5BBF27" w:rsidR="00986BB3" w:rsidRDefault="00986BB3" w:rsidP="00986BB3">
      <w:r>
        <w:rPr>
          <w:noProof/>
        </w:rPr>
        <mc:AlternateContent>
          <mc:Choice Requires="wpg">
            <w:drawing>
              <wp:anchor distT="0" distB="0" distL="114300" distR="114300" simplePos="0" relativeHeight="251660288" behindDoc="0" locked="0" layoutInCell="1" allowOverlap="1" wp14:anchorId="5B37BF96" wp14:editId="185BED47">
                <wp:simplePos x="0" y="0"/>
                <wp:positionH relativeFrom="column">
                  <wp:posOffset>133350</wp:posOffset>
                </wp:positionH>
                <wp:positionV relativeFrom="paragraph">
                  <wp:posOffset>751840</wp:posOffset>
                </wp:positionV>
                <wp:extent cx="5349875" cy="1962150"/>
                <wp:effectExtent l="0" t="0" r="3175" b="0"/>
                <wp:wrapThrough wrapText="bothSides">
                  <wp:wrapPolygon edited="0">
                    <wp:start x="0" y="0"/>
                    <wp:lineTo x="0" y="21390"/>
                    <wp:lineTo x="21536" y="21390"/>
                    <wp:lineTo x="21536" y="0"/>
                    <wp:lineTo x="0" y="0"/>
                  </wp:wrapPolygon>
                </wp:wrapThrough>
                <wp:docPr id="12" name="קבוצה 24"/>
                <wp:cNvGraphicFramePr/>
                <a:graphic xmlns:a="http://schemas.openxmlformats.org/drawingml/2006/main">
                  <a:graphicData uri="http://schemas.microsoft.com/office/word/2010/wordprocessingGroup">
                    <wpg:wgp>
                      <wpg:cNvGrpSpPr/>
                      <wpg:grpSpPr>
                        <a:xfrm>
                          <a:off x="0" y="0"/>
                          <a:ext cx="5349875" cy="1962150"/>
                          <a:chOff x="0" y="0"/>
                          <a:chExt cx="5349875" cy="1962150"/>
                        </a:xfrm>
                      </wpg:grpSpPr>
                      <pic:pic xmlns:pic="http://schemas.openxmlformats.org/drawingml/2006/picture">
                        <pic:nvPicPr>
                          <pic:cNvPr id="13" name="Picture 13" descr="Diagram&#10;&#10;Description automatically generated"/>
                          <pic:cNvPicPr>
                            <a:picLocks noChangeAspect="1"/>
                          </pic:cNvPicPr>
                        </pic:nvPicPr>
                        <pic:blipFill rotWithShape="1">
                          <a:blip r:embed="rId39" cstate="print">
                            <a:extLst>
                              <a:ext uri="{28A0092B-C50C-407E-A947-70E740481C1C}">
                                <a14:useLocalDpi xmlns:a14="http://schemas.microsoft.com/office/drawing/2010/main" val="0"/>
                              </a:ext>
                            </a:extLst>
                          </a:blip>
                          <a:srcRect r="43407"/>
                          <a:stretch/>
                        </pic:blipFill>
                        <pic:spPr>
                          <a:xfrm rot="5400000">
                            <a:off x="1693863" y="-1693863"/>
                            <a:ext cx="1962150" cy="5349875"/>
                          </a:xfrm>
                          <a:prstGeom prst="rect">
                            <a:avLst/>
                          </a:prstGeom>
                        </pic:spPr>
                      </pic:pic>
                      <w14:contentPart bwMode="auto" r:id="rId83">
                        <w14:nvContentPartPr>
                          <w14:cNvPr id="14" name="דיו 19"/>
                          <w14:cNvContentPartPr/>
                        </w14:nvContentPartPr>
                        <w14:xfrm>
                          <a:off x="1617346" y="297179"/>
                          <a:ext cx="19800" cy="589680"/>
                        </w14:xfrm>
                      </w14:contentPart>
                      <w14:contentPart bwMode="auto" r:id="rId84">
                        <w14:nvContentPartPr>
                          <w14:cNvPr id="15" name="דיו 20"/>
                          <w14:cNvContentPartPr/>
                        </w14:nvContentPartPr>
                        <w14:xfrm>
                          <a:off x="2999106" y="268604"/>
                          <a:ext cx="39240" cy="580320"/>
                        </w14:xfrm>
                      </w14:contentPart>
                      <w14:contentPart bwMode="auto" r:id="rId85">
                        <w14:nvContentPartPr>
                          <w14:cNvPr id="16" name="דיו 21"/>
                          <w14:cNvContentPartPr/>
                        </w14:nvContentPartPr>
                        <w14:xfrm>
                          <a:off x="4304031" y="287654"/>
                          <a:ext cx="19800" cy="618480"/>
                        </w14:xfrm>
                      </w14:contentPart>
                      <w14:contentPart bwMode="auto" r:id="rId86">
                        <w14:nvContentPartPr>
                          <w14:cNvPr id="17" name="דיו 22"/>
                          <w14:cNvContentPartPr/>
                        </w14:nvContentPartPr>
                        <w14:xfrm>
                          <a:off x="332106" y="278129"/>
                          <a:ext cx="38520" cy="605160"/>
                        </w14:xfrm>
                      </w14:contentPart>
                    </wpg:wgp>
                  </a:graphicData>
                </a:graphic>
                <wp14:sizeRelV relativeFrom="margin">
                  <wp14:pctHeight>0</wp14:pctHeight>
                </wp14:sizeRelV>
              </wp:anchor>
            </w:drawing>
          </mc:Choice>
          <mc:Fallback>
            <w:pict>
              <v:group w14:anchorId="653AC70E" id="קבוצה 24" o:spid="_x0000_s1026" style="position:absolute;margin-left:10.5pt;margin-top:59.2pt;width:421.25pt;height:154.5pt;z-index:251660288;mso-height-relative:margin" coordsize="53498,19621" o:gfxdata="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">
                <v:shape id="Picture 13" o:spid="_x0000_s1027" type="#_x0000_t75" alt="Diagram&#10;&#10;Description automatically generated" style="position:absolute;left:16938;top:-16938;width:19621;height:5349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">
                  <v:imagedata r:id="rId87" o:title="Diagram&#10;&#10;Description automatically generated" cropright="28447f"/>
                </v:shape>
                <v:shape id="דיו 19" o:spid="_x0000_s1028" type="#_x0000_t75" style="position:absolute;left:15633;top:1891;width:1274;height:8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">
                  <v:imagedata r:id="rId88" o:title=""/>
                </v:shape>
                <v:shape id="דיו 20" o:spid="_x0000_s1029" type="#_x0000_t75" style="position:absolute;left:29460;top:1606;width:1450;height:7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">
                  <v:imagedata r:id="rId89" o:title=""/>
                </v:shape>
                <v:shape id="דיו 21" o:spid="_x0000_s1030" type="#_x0000_t75" style="position:absolute;left:42490;top:1796;width:1294;height:8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">
                  <v:imagedata r:id="rId90" o:title=""/>
                </v:shape>
                <v:shape id="דיו 22" o:spid="_x0000_s1031" type="#_x0000_t75" style="position:absolute;left:2781;top:1701;width:1461;height:8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">
                  <v:imagedata r:id="rId91" o:title=""/>
                </v:shape>
                <w10:wrap type="through"/>
              </v:group>
            </w:pict>
          </mc:Fallback>
        </mc:AlternateContent>
      </w:r>
      <w:r>
        <w:t>The flow is quite similar to the PC freeze flow explained before.</w:t>
      </w:r>
      <w:r>
        <w:br/>
        <w:t>Notice the implementation of the PC's flops in the core_4t module:</w:t>
      </w:r>
    </w:p>
    <w:p w14:paraId="088AB317" w14:textId="77777777" w:rsidR="00986BB3" w:rsidRDefault="00986BB3" w:rsidP="00986BB3"/>
    <w:p w14:paraId="4C052E1B" w14:textId="77777777" w:rsidR="00986BB3" w:rsidRDefault="00986BB3" w:rsidP="00986BB3">
      <w:r>
        <w:t>as seen in image, when the signal "</w:t>
      </w:r>
      <w:r w:rsidRPr="005D4726">
        <w:t xml:space="preserve"> </w:t>
      </w:r>
      <w:r w:rsidRPr="00BC4BB4">
        <w:rPr>
          <w:b/>
          <w:bCs/>
          <w:sz w:val="24"/>
          <w:szCs w:val="24"/>
        </w:rPr>
        <w:t>CRQnnnH.rst_pc_&lt;X&gt;</w:t>
      </w:r>
      <w:r>
        <w:t>" is set to '1', the "</w:t>
      </w:r>
      <w:r w:rsidRPr="00054304">
        <w:t xml:space="preserve"> T</w:t>
      </w:r>
      <w:r>
        <w:t>&lt;X&gt;</w:t>
      </w:r>
      <w:r w:rsidRPr="00054304">
        <w:t>PcQ100H</w:t>
      </w:r>
      <w:r>
        <w:t>" will be reset to 0.</w:t>
      </w:r>
    </w:p>
    <w:p w14:paraId="7DC696D9" w14:textId="77777777" w:rsidR="00986BB3" w:rsidRDefault="00986BB3" w:rsidP="00986BB3"/>
    <w:p w14:paraId="46960941" w14:textId="77777777" w:rsidR="00986BB3" w:rsidRDefault="00986BB3" w:rsidP="00986BB3"/>
    <w:p w14:paraId="04EDD75C" w14:textId="77777777" w:rsidR="00986BB3" w:rsidRDefault="00986BB3" w:rsidP="00986BB3">
      <w:pPr>
        <w:pStyle w:val="a7"/>
      </w:pPr>
      <w:r>
        <w:t>The Flow:</w:t>
      </w:r>
    </w:p>
    <w:p w14:paraId="336BA89C" w14:textId="77777777" w:rsidR="00986BB3" w:rsidRDefault="00986BB3" w:rsidP="00986BB3">
      <w:r>
        <w:t>For simplicity lets say thread 0 wants to reset thread's 2 PC.</w:t>
      </w:r>
    </w:p>
    <w:p w14:paraId="44302763" w14:textId="77777777" w:rsidR="00986BB3" w:rsidRDefault="00986BB3" w:rsidP="00986BB3">
      <w:pPr>
        <w:pStyle w:val="af5"/>
        <w:numPr>
          <w:ilvl w:val="0"/>
          <w:numId w:val="9"/>
        </w:numPr>
      </w:pPr>
      <w:r>
        <w:t>Thread 0 Write's '1' to the address of the CR "</w:t>
      </w:r>
      <w:r w:rsidRPr="00A35F0A">
        <w:t>CR_THREAD2_PC_</w:t>
      </w:r>
      <w:r>
        <w:t xml:space="preserve">RST" that is </w:t>
      </w:r>
      <w:r w:rsidRPr="00D375BC">
        <w:t>(0x00C001</w:t>
      </w:r>
      <w:r>
        <w:t>4</w:t>
      </w:r>
      <w:r w:rsidRPr="00D375BC">
        <w:t>8)</w:t>
      </w:r>
      <w:r>
        <w:t>.</w:t>
      </w:r>
      <w:r>
        <w:br/>
      </w:r>
    </w:p>
    <w:p w14:paraId="0663DC15" w14:textId="77777777" w:rsidR="00986BB3" w:rsidRDefault="00986BB3" w:rsidP="00986BB3">
      <w:pPr>
        <w:pStyle w:val="af5"/>
        <w:numPr>
          <w:ilvl w:val="0"/>
          <w:numId w:val="9"/>
        </w:numPr>
      </w:pPr>
      <w:r>
        <w:t>On D_MEM_WRAP, "</w:t>
      </w:r>
      <w:r w:rsidRPr="00A35F0A">
        <w:rPr>
          <w:b/>
          <w:bCs/>
          <w:sz w:val="24"/>
          <w:szCs w:val="24"/>
        </w:rPr>
        <w:t>MatchCrRegionQ103H</w:t>
      </w:r>
      <w:r>
        <w:t>" turns to '1' due to accessing a CR address:</w:t>
      </w:r>
      <w:r>
        <w:br/>
      </w:r>
      <w:r w:rsidRPr="00A35F0A">
        <w:rPr>
          <w:noProof/>
        </w:rPr>
        <w:drawing>
          <wp:inline distT="0" distB="0" distL="0" distR="0" wp14:anchorId="0167D8EE" wp14:editId="19AA7AB0">
            <wp:extent cx="5731510" cy="1280795"/>
            <wp:effectExtent l="0" t="0" r="2540" b="0"/>
            <wp:docPr id="22" name="תמונה 7" descr="תמונה שמכילה טקסט, אלקטרוניקה,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תמונה 2" descr="תמונה שמכילה טקסט, אלקטרוניקה, צילום מסך&#10;&#10;התיאור נוצר באופן אוטומטי"/>
                    <pic:cNvPicPr/>
                  </pic:nvPicPr>
                  <pic:blipFill>
                    <a:blip r:embed="rId80"/>
                    <a:stretch>
                      <a:fillRect/>
                    </a:stretch>
                  </pic:blipFill>
                  <pic:spPr>
                    <a:xfrm>
                      <a:off x="0" y="0"/>
                      <a:ext cx="5731510" cy="1280795"/>
                    </a:xfrm>
                    <a:prstGeom prst="rect">
                      <a:avLst/>
                    </a:prstGeom>
                  </pic:spPr>
                </pic:pic>
              </a:graphicData>
            </a:graphic>
          </wp:inline>
        </w:drawing>
      </w:r>
      <w:r>
        <w:br/>
      </w:r>
    </w:p>
    <w:p w14:paraId="3FFEC04F" w14:textId="77777777" w:rsidR="00986BB3" w:rsidRDefault="00986BB3" w:rsidP="00986BB3">
      <w:pPr>
        <w:bidi/>
        <w:rPr>
          <w:rtl/>
        </w:rPr>
      </w:pPr>
      <w:r>
        <w:br w:type="page"/>
      </w:r>
    </w:p>
    <w:p w14:paraId="2B2476C2" w14:textId="77777777" w:rsidR="00986BB3" w:rsidRDefault="00986BB3" w:rsidP="00986BB3">
      <w:pPr>
        <w:pStyle w:val="af5"/>
        <w:numPr>
          <w:ilvl w:val="0"/>
          <w:numId w:val="9"/>
        </w:numPr>
      </w:pPr>
      <w:r>
        <w:lastRenderedPageBreak/>
        <w:t>On CR_MEM, the address is decoded and the "</w:t>
      </w:r>
      <w:r w:rsidRPr="004062BE">
        <w:t>cr_en</w:t>
      </w:r>
      <w:r>
        <w:t xml:space="preserve">" struct is assign in it designated field. </w:t>
      </w:r>
      <w:r>
        <w:br/>
      </w:r>
      <w:r>
        <w:br/>
      </w:r>
      <w:r w:rsidRPr="00F74385">
        <w:rPr>
          <w:noProof/>
        </w:rPr>
        <w:drawing>
          <wp:inline distT="0" distB="0" distL="0" distR="0" wp14:anchorId="14410481" wp14:editId="3C3166C3">
            <wp:extent cx="5731510" cy="1831975"/>
            <wp:effectExtent l="0" t="0" r="2540" b="0"/>
            <wp:docPr id="23" name="תמונה 1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תמונה 11" descr="A picture containing chart&#10;&#10;Description automatically generated"/>
                    <pic:cNvPicPr/>
                  </pic:nvPicPr>
                  <pic:blipFill>
                    <a:blip r:embed="rId92"/>
                    <a:stretch>
                      <a:fillRect/>
                    </a:stretch>
                  </pic:blipFill>
                  <pic:spPr>
                    <a:xfrm>
                      <a:off x="0" y="0"/>
                      <a:ext cx="5731510" cy="1831975"/>
                    </a:xfrm>
                    <a:prstGeom prst="rect">
                      <a:avLst/>
                    </a:prstGeom>
                  </pic:spPr>
                </pic:pic>
              </a:graphicData>
            </a:graphic>
          </wp:inline>
        </w:drawing>
      </w:r>
      <w:r>
        <w:br/>
      </w:r>
      <w:r>
        <w:br/>
      </w:r>
    </w:p>
    <w:p w14:paraId="79138B06" w14:textId="77777777" w:rsidR="00C077D8" w:rsidRDefault="00986BB3" w:rsidP="00C077D8">
      <w:pPr>
        <w:pStyle w:val="af5"/>
        <w:keepNext/>
        <w:numPr>
          <w:ilvl w:val="0"/>
          <w:numId w:val="9"/>
        </w:numPr>
      </w:pPr>
      <w:r>
        <w:t>The "enable" for a flip-flop that updates the values of the "</w:t>
      </w:r>
      <w:r w:rsidRPr="009662CB">
        <w:t>core_cr</w:t>
      </w:r>
      <w:r>
        <w:t>" struct that will go to the core , turns to '1' and the value updates with the value of the data that written, in this case is '1' (</w:t>
      </w:r>
      <w:r w:rsidRPr="000D006D">
        <w:rPr>
          <w:b/>
          <w:bCs/>
          <w:sz w:val="24"/>
          <w:szCs w:val="24"/>
        </w:rPr>
        <w:t>WrDataQ103H[SelWrDataQ103H.</w:t>
      </w:r>
      <w:r w:rsidRPr="00D83BEC">
        <w:rPr>
          <w:b/>
          <w:bCs/>
          <w:sz w:val="24"/>
          <w:szCs w:val="24"/>
        </w:rPr>
        <w:t>rst_pc_2</w:t>
      </w:r>
      <w:r w:rsidRPr="000D006D">
        <w:rPr>
          <w:b/>
          <w:bCs/>
          <w:sz w:val="24"/>
          <w:szCs w:val="24"/>
        </w:rPr>
        <w:t xml:space="preserve">][0] = </w:t>
      </w:r>
      <w:r>
        <w:rPr>
          <w:b/>
          <w:bCs/>
          <w:sz w:val="24"/>
          <w:szCs w:val="24"/>
        </w:rPr>
        <w:t>1</w:t>
      </w:r>
      <w:r w:rsidRPr="000D006D">
        <w:rPr>
          <w:sz w:val="24"/>
          <w:szCs w:val="24"/>
        </w:rPr>
        <w:t xml:space="preserve"> </w:t>
      </w:r>
      <w:r>
        <w:t>):</w:t>
      </w:r>
      <w:r>
        <w:br/>
      </w:r>
      <w:r>
        <w:br/>
      </w:r>
      <w:r w:rsidRPr="00AD0142">
        <w:rPr>
          <w:noProof/>
        </w:rPr>
        <w:drawing>
          <wp:inline distT="0" distB="0" distL="0" distR="0" wp14:anchorId="1C529BAB" wp14:editId="658668A1">
            <wp:extent cx="4224942" cy="1638300"/>
            <wp:effectExtent l="0" t="0" r="4445" b="0"/>
            <wp:docPr id="18" name="תמונה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תמונה 18" descr="Diagram&#10;&#10;Description automatically generated"/>
                    <pic:cNvPicPr/>
                  </pic:nvPicPr>
                  <pic:blipFill>
                    <a:blip r:embed="rId93"/>
                    <a:stretch>
                      <a:fillRect/>
                    </a:stretch>
                  </pic:blipFill>
                  <pic:spPr>
                    <a:xfrm>
                      <a:off x="0" y="0"/>
                      <a:ext cx="4256339" cy="1650475"/>
                    </a:xfrm>
                    <a:prstGeom prst="rect">
                      <a:avLst/>
                    </a:prstGeom>
                  </pic:spPr>
                </pic:pic>
              </a:graphicData>
            </a:graphic>
          </wp:inline>
        </w:drawing>
      </w:r>
    </w:p>
    <w:p w14:paraId="7DC960CF" w14:textId="255AFC02" w:rsidR="00C077D8" w:rsidRDefault="00C077D8" w:rsidP="00C077D8">
      <w:pPr>
        <w:pStyle w:val="ae"/>
      </w:pPr>
      <w:bookmarkStart w:id="75" w:name="_Toc91955527"/>
      <w:r>
        <w:t xml:space="preserve">Figure </w:t>
      </w:r>
      <w:r w:rsidR="00D96F07">
        <w:fldChar w:fldCharType="begin"/>
      </w:r>
      <w:r w:rsidR="00D96F07">
        <w:instrText xml:space="preserve"> SEQ Figure \* ARABIC </w:instrText>
      </w:r>
      <w:r w:rsidR="00D96F07">
        <w:fldChar w:fldCharType="separate"/>
      </w:r>
      <w:r w:rsidR="00785D79">
        <w:rPr>
          <w:noProof/>
        </w:rPr>
        <w:t>26</w:t>
      </w:r>
      <w:r w:rsidR="00D96F07">
        <w:rPr>
          <w:noProof/>
        </w:rPr>
        <w:fldChar w:fldCharType="end"/>
      </w:r>
      <w:r>
        <w:t xml:space="preserve"> - reset</w:t>
      </w:r>
      <w:r w:rsidRPr="00840098">
        <w:t xml:space="preserve"> Pc Cr flop to core logic</w:t>
      </w:r>
      <w:bookmarkEnd w:id="75"/>
    </w:p>
    <w:p w14:paraId="06512027" w14:textId="77777777" w:rsidR="00986BB3" w:rsidRDefault="00986BB3" w:rsidP="00986BB3">
      <w:pPr>
        <w:pStyle w:val="af5"/>
        <w:numPr>
          <w:ilvl w:val="0"/>
          <w:numId w:val="9"/>
        </w:numPr>
      </w:pPr>
      <w:r>
        <w:t>The "</w:t>
      </w:r>
      <w:r w:rsidRPr="009662CB">
        <w:t>core_cr</w:t>
      </w:r>
      <w:r>
        <w:t>" struct go to the core with "</w:t>
      </w:r>
      <w:r w:rsidRPr="009662CB">
        <w:t>core_cr</w:t>
      </w:r>
      <w:r>
        <w:t>.</w:t>
      </w:r>
      <w:r w:rsidRPr="005116DC">
        <w:t xml:space="preserve"> </w:t>
      </w:r>
      <w:r>
        <w:t>rst</w:t>
      </w:r>
      <w:r w:rsidRPr="005116DC">
        <w:t>_pc_2</w:t>
      </w:r>
      <w:r>
        <w:t xml:space="preserve">=1" and as explained before flow, </w:t>
      </w:r>
      <w:r w:rsidRPr="005C18F5">
        <w:rPr>
          <w:b/>
          <w:bCs/>
          <w:sz w:val="24"/>
          <w:szCs w:val="24"/>
        </w:rPr>
        <w:t xml:space="preserve">CRQnnnH.rst_pc_2 </w:t>
      </w:r>
      <w:r>
        <w:t>will be '1' and "</w:t>
      </w:r>
      <w:r w:rsidRPr="00D910B7">
        <w:t xml:space="preserve"> </w:t>
      </w:r>
      <w:r w:rsidRPr="00D910B7">
        <w:rPr>
          <w:b/>
          <w:bCs/>
          <w:sz w:val="24"/>
          <w:szCs w:val="24"/>
        </w:rPr>
        <w:t>T2PcQ100H</w:t>
      </w:r>
      <w:r>
        <w:t>" will be reset back to 0</w:t>
      </w:r>
    </w:p>
    <w:p w14:paraId="714B3F1F" w14:textId="0B1512B1" w:rsidR="00986BB3" w:rsidRDefault="00986BB3" w:rsidP="00986BB3">
      <w:pPr>
        <w:pStyle w:val="2"/>
      </w:pPr>
      <w:bookmarkStart w:id="76" w:name="_Toc91966914"/>
      <w:r w:rsidRPr="00D4094A">
        <w:t xml:space="preserve">Multi Thread </w:t>
      </w:r>
      <w:r w:rsidR="000B03BD">
        <w:t>Support</w:t>
      </w:r>
      <w:r w:rsidRPr="00D4094A">
        <w:t xml:space="preserve"> (Single 4 Thread Core)</w:t>
      </w:r>
      <w:bookmarkEnd w:id="76"/>
    </w:p>
    <w:p w14:paraId="756E90C7" w14:textId="06632E0A" w:rsidR="00415570" w:rsidRDefault="00252172" w:rsidP="00DD30FF">
      <w:r>
        <w:t xml:space="preserve">In the design, </w:t>
      </w:r>
      <w:r w:rsidR="000110D6">
        <w:t>there is a single instruction memory which the core reads instruction from</w:t>
      </w:r>
      <w:r w:rsidR="00187FF8">
        <w:t xml:space="preserve">. </w:t>
      </w:r>
      <w:r w:rsidR="00AB4ED5">
        <w:t>Therefore all 4 threads reading the same program.</w:t>
      </w:r>
      <w:r w:rsidR="00DD30FF">
        <w:br/>
      </w:r>
      <w:r w:rsidR="00AB4ED5">
        <w:t xml:space="preserve">The solution we found to run multithread applications </w:t>
      </w:r>
      <w:r w:rsidR="002F244E">
        <w:t xml:space="preserve">is to use a </w:t>
      </w:r>
      <w:r w:rsidR="004C6893">
        <w:t>dedicated CR register known as “</w:t>
      </w:r>
      <w:r w:rsidR="004C6893" w:rsidRPr="004C6893">
        <w:t>CR_THREAD</w:t>
      </w:r>
      <w:r w:rsidR="004C6893">
        <w:t xml:space="preserve">” which </w:t>
      </w:r>
      <w:r w:rsidR="00274DB8">
        <w:t>is located by the offset 0x4 on the CR address space ( full address 0x00C00004).</w:t>
      </w:r>
      <w:r w:rsidR="00274DB8">
        <w:br/>
        <w:t>This flop</w:t>
      </w:r>
      <w:r w:rsidR="0029512C">
        <w:t xml:space="preserve"> is a read only flop contains the Id of the current thread running </w:t>
      </w:r>
      <w:r w:rsidR="005A0C78">
        <w:t>on stage Q103H (memory access stage)</w:t>
      </w:r>
      <w:r w:rsidR="00807667">
        <w:t>.</w:t>
      </w:r>
      <w:r w:rsidR="003E1956">
        <w:t xml:space="preserve"> </w:t>
      </w:r>
    </w:p>
    <w:p w14:paraId="6897D959" w14:textId="77777777" w:rsidR="00795B19" w:rsidRDefault="00563586" w:rsidP="00415570">
      <w:pPr>
        <w:pStyle w:val="af5"/>
        <w:numPr>
          <w:ilvl w:val="0"/>
          <w:numId w:val="14"/>
        </w:numPr>
      </w:pPr>
      <w:r>
        <w:t xml:space="preserve">Each thread </w:t>
      </w:r>
      <w:r w:rsidR="00C514AC">
        <w:t xml:space="preserve">reads this CR’s value and then can use direct branch </w:t>
      </w:r>
      <w:r w:rsidR="00795B19">
        <w:t>to jump a dedicated section of the program</w:t>
      </w:r>
    </w:p>
    <w:p w14:paraId="2626C551" w14:textId="77777777" w:rsidR="00530E46" w:rsidRDefault="00530E46" w:rsidP="00415570">
      <w:pPr>
        <w:pStyle w:val="af5"/>
        <w:numPr>
          <w:ilvl w:val="0"/>
          <w:numId w:val="14"/>
        </w:numPr>
      </w:pPr>
      <w:r>
        <w:t>Each thread now initiates separate section of the code (for example different function)</w:t>
      </w:r>
    </w:p>
    <w:p w14:paraId="3110B3E6" w14:textId="2E542BC8" w:rsidR="00A53383" w:rsidRDefault="00A4126E" w:rsidP="00415570">
      <w:pPr>
        <w:pStyle w:val="af5"/>
        <w:numPr>
          <w:ilvl w:val="0"/>
          <w:numId w:val="14"/>
        </w:numPr>
      </w:pPr>
      <w:r>
        <w:t>When a thread finished its section, it will perform a busy wait</w:t>
      </w:r>
      <w:r w:rsidR="007A5B68">
        <w:t xml:space="preserve"> :</w:t>
      </w:r>
    </w:p>
    <w:p w14:paraId="162BAA74" w14:textId="77777777" w:rsidR="00A53383" w:rsidRDefault="007A5B68" w:rsidP="00A53383">
      <w:pPr>
        <w:pStyle w:val="af5"/>
        <w:numPr>
          <w:ilvl w:val="1"/>
          <w:numId w:val="14"/>
        </w:numPr>
      </w:pPr>
      <w:r>
        <w:t xml:space="preserve"> first signal the other threads it finished (by writing `1 to a sheared memory address or CR scratchpad for example)</w:t>
      </w:r>
    </w:p>
    <w:p w14:paraId="11B12E26" w14:textId="19A94875" w:rsidR="00986BB3" w:rsidRDefault="00A53383" w:rsidP="00B977B5">
      <w:pPr>
        <w:pStyle w:val="af5"/>
        <w:numPr>
          <w:ilvl w:val="1"/>
          <w:numId w:val="14"/>
        </w:numPr>
      </w:pPr>
      <w:r>
        <w:t xml:space="preserve">Later waits </w:t>
      </w:r>
      <w:r w:rsidR="001D4929">
        <w:t>for other threads signals.</w:t>
      </w:r>
    </w:p>
    <w:p w14:paraId="003A49A5" w14:textId="1483D362" w:rsidR="00D722E0" w:rsidRDefault="00DD30FF" w:rsidP="00D722E0">
      <w:pPr>
        <w:pStyle w:val="af5"/>
        <w:numPr>
          <w:ilvl w:val="0"/>
          <w:numId w:val="14"/>
        </w:numPr>
        <w:rPr>
          <w:rtl/>
        </w:rPr>
      </w:pPr>
      <w:r>
        <w:t xml:space="preserve">First </w:t>
      </w:r>
      <w:r w:rsidR="000E17AF">
        <w:t>thread to finish the busy wait, terminates the program.</w:t>
      </w:r>
      <w:r w:rsidR="00D722E0">
        <w:br/>
        <w:t>A detailed example in the Validation Plan.</w:t>
      </w:r>
    </w:p>
    <w:p w14:paraId="5544325B" w14:textId="77777777" w:rsidR="00986BB3" w:rsidRDefault="00986BB3" w:rsidP="00986BB3">
      <w:pPr>
        <w:pStyle w:val="2"/>
      </w:pPr>
      <w:bookmarkStart w:id="77" w:name="_Toc91966915"/>
      <w:r w:rsidRPr="003360B2">
        <w:lastRenderedPageBreak/>
        <w:t>Writing to Non</w:t>
      </w:r>
      <w:r>
        <w:t>-</w:t>
      </w:r>
      <w:r w:rsidRPr="003360B2">
        <w:t>Local Memory</w:t>
      </w:r>
      <w:bookmarkEnd w:id="77"/>
    </w:p>
    <w:p w14:paraId="344CC2FF" w14:textId="7495DD30" w:rsidR="00986BB3" w:rsidRDefault="00986BB3" w:rsidP="00986BB3">
      <w:r>
        <w:t xml:space="preserve">As explained, data can be written to another Core's memory using the C2F buffer of the Ring Controller. </w:t>
      </w:r>
      <w:r>
        <w:br/>
      </w:r>
      <w:r>
        <w:br/>
        <w:t>For simplicity let</w:t>
      </w:r>
      <w:r w:rsidR="00FA4836">
        <w:t>'</w:t>
      </w:r>
      <w:r>
        <w:t xml:space="preserve">s say thread 1 wants to write data on the address </w:t>
      </w:r>
      <w:r w:rsidRPr="003D7160">
        <w:t>0x02000200</w:t>
      </w:r>
    </w:p>
    <w:p w14:paraId="7FE186BA" w14:textId="77777777" w:rsidR="00986BB3" w:rsidRDefault="00986BB3" w:rsidP="00986BB3">
      <w:pPr>
        <w:pStyle w:val="a7"/>
      </w:pPr>
      <w:r>
        <w:t>The Flow:</w:t>
      </w:r>
    </w:p>
    <w:p w14:paraId="09FA8276" w14:textId="77777777" w:rsidR="00986BB3" w:rsidRDefault="00986BB3" w:rsidP="00986BB3">
      <w:pPr>
        <w:pStyle w:val="af5"/>
        <w:numPr>
          <w:ilvl w:val="0"/>
          <w:numId w:val="10"/>
        </w:numPr>
      </w:pPr>
      <w:r>
        <w:t>Thread 1 send write request with data to the address :</w:t>
      </w:r>
      <w:r w:rsidRPr="003D7160">
        <w:t xml:space="preserve"> (0x02000200)</w:t>
      </w:r>
      <w:r>
        <w:t xml:space="preserve"> . </w:t>
      </w:r>
    </w:p>
    <w:p w14:paraId="6A6BAA21" w14:textId="77777777" w:rsidR="00986BB3" w:rsidRDefault="00986BB3" w:rsidP="00986BB3">
      <w:pPr>
        <w:pStyle w:val="af5"/>
        <w:numPr>
          <w:ilvl w:val="0"/>
          <w:numId w:val="10"/>
        </w:numPr>
      </w:pPr>
      <w:r>
        <w:t>in the D_MEM_WRAP:</w:t>
      </w:r>
    </w:p>
    <w:p w14:paraId="3F6A95D8" w14:textId="7A860E85" w:rsidR="00986BB3" w:rsidRDefault="00986BB3" w:rsidP="00986BB3">
      <w:pPr>
        <w:pStyle w:val="af5"/>
        <w:numPr>
          <w:ilvl w:val="1"/>
          <w:numId w:val="10"/>
        </w:numPr>
      </w:pPr>
      <w:r>
        <w:t>a signal called "</w:t>
      </w:r>
      <w:r w:rsidRPr="00AD4F2A">
        <w:t xml:space="preserve"> MatchLocalCoreQ103H</w:t>
      </w:r>
      <w:r>
        <w:t xml:space="preserve">" is set to '0' because of the </w:t>
      </w:r>
      <w:r w:rsidR="0098243D">
        <w:t>10</w:t>
      </w:r>
      <w:r>
        <w:t xml:space="preserve"> MSB digits</w:t>
      </w:r>
      <w:r w:rsidR="0098243D">
        <w:t xml:space="preserve"> (</w:t>
      </w:r>
      <w:r w:rsidR="00101536">
        <w:t xml:space="preserve">which are called “core ID”)  </w:t>
      </w:r>
      <w:commentRangeStart w:id="78"/>
      <w:commentRangeEnd w:id="78"/>
      <w:r w:rsidR="00101536">
        <w:rPr>
          <w:rStyle w:val="aff5"/>
        </w:rPr>
        <w:commentReference w:id="78"/>
      </w:r>
      <w:commentRangeStart w:id="79"/>
      <w:commentRangeEnd w:id="79"/>
      <w:r w:rsidR="00101536">
        <w:rPr>
          <w:rStyle w:val="aff5"/>
        </w:rPr>
        <w:commentReference w:id="79"/>
      </w:r>
      <w:r>
        <w:t>in the address indicates this address is not in the local core.</w:t>
      </w:r>
    </w:p>
    <w:p w14:paraId="770361D9" w14:textId="2B2FD0E1" w:rsidR="00986BB3" w:rsidRDefault="00986BB3" w:rsidP="00986BB3">
      <w:pPr>
        <w:pStyle w:val="af5"/>
        <w:numPr>
          <w:ilvl w:val="1"/>
          <w:numId w:val="10"/>
        </w:numPr>
      </w:pPr>
      <w:r>
        <w:t>C2F packet is assembled:</w:t>
      </w:r>
      <w:r>
        <w:br/>
      </w:r>
    </w:p>
    <w:tbl>
      <w:tblPr>
        <w:tblStyle w:val="11"/>
        <w:tblW w:w="0" w:type="auto"/>
        <w:tblLook w:val="04A0" w:firstRow="1" w:lastRow="0" w:firstColumn="1" w:lastColumn="0" w:noHBand="0" w:noVBand="1"/>
      </w:tblPr>
      <w:tblGrid>
        <w:gridCol w:w="3153"/>
        <w:gridCol w:w="3192"/>
        <w:gridCol w:w="1879"/>
      </w:tblGrid>
      <w:tr w:rsidR="00986BB3" w14:paraId="4FFEE942" w14:textId="77777777" w:rsidTr="00CB22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3" w:type="dxa"/>
          </w:tcPr>
          <w:p w14:paraId="57CDAEA0" w14:textId="77777777" w:rsidR="00986BB3" w:rsidRPr="00AD5E84" w:rsidRDefault="00986BB3" w:rsidP="00B33A03">
            <w:pPr>
              <w:pStyle w:val="af5"/>
              <w:ind w:left="0"/>
            </w:pPr>
            <w:r>
              <w:t>packet signal</w:t>
            </w:r>
          </w:p>
        </w:tc>
        <w:tc>
          <w:tcPr>
            <w:tcW w:w="3192" w:type="dxa"/>
          </w:tcPr>
          <w:p w14:paraId="08B12671" w14:textId="77777777" w:rsidR="00986BB3" w:rsidRDefault="00986BB3" w:rsidP="00B33A03">
            <w:pPr>
              <w:pStyle w:val="af5"/>
              <w:ind w:left="0"/>
              <w:cnfStyle w:val="100000000000" w:firstRow="1" w:lastRow="0" w:firstColumn="0" w:lastColumn="0" w:oddVBand="0" w:evenVBand="0" w:oddHBand="0" w:evenHBand="0" w:firstRowFirstColumn="0" w:firstRowLastColumn="0" w:lastRowFirstColumn="0" w:lastRowLastColumn="0"/>
            </w:pPr>
            <w:r>
              <w:t>description</w:t>
            </w:r>
          </w:p>
        </w:tc>
        <w:tc>
          <w:tcPr>
            <w:tcW w:w="1879" w:type="dxa"/>
          </w:tcPr>
          <w:p w14:paraId="0F1C6943" w14:textId="77777777" w:rsidR="00986BB3" w:rsidRDefault="00986BB3" w:rsidP="00B33A03">
            <w:pPr>
              <w:pStyle w:val="af5"/>
              <w:ind w:left="0"/>
              <w:cnfStyle w:val="100000000000" w:firstRow="1" w:lastRow="0" w:firstColumn="0" w:lastColumn="0" w:oddVBand="0" w:evenVBand="0" w:oddHBand="0" w:evenHBand="0" w:firstRowFirstColumn="0" w:firstRowLastColumn="0" w:lastRowFirstColumn="0" w:lastRowLastColumn="0"/>
            </w:pPr>
            <w:r>
              <w:t>value</w:t>
            </w:r>
          </w:p>
        </w:tc>
      </w:tr>
      <w:tr w:rsidR="00986BB3" w14:paraId="1155F791" w14:textId="77777777" w:rsidTr="00CB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3" w:type="dxa"/>
          </w:tcPr>
          <w:p w14:paraId="0147727B" w14:textId="77777777" w:rsidR="00986BB3" w:rsidRDefault="00986BB3" w:rsidP="00B33A03">
            <w:pPr>
              <w:pStyle w:val="af5"/>
              <w:ind w:left="0"/>
            </w:pPr>
            <w:r w:rsidRPr="00AD5E84">
              <w:t>C2F_ReqValidQ500H</w:t>
            </w:r>
          </w:p>
        </w:tc>
        <w:tc>
          <w:tcPr>
            <w:tcW w:w="3192" w:type="dxa"/>
          </w:tcPr>
          <w:p w14:paraId="2CFF8292" w14:textId="77777777" w:rsidR="00986BB3" w:rsidRPr="00101560" w:rsidRDefault="00986BB3" w:rsidP="00B33A03">
            <w:pPr>
              <w:pStyle w:val="af5"/>
              <w:ind w:left="0"/>
              <w:cnfStyle w:val="000000100000" w:firstRow="0" w:lastRow="0" w:firstColumn="0" w:lastColumn="0" w:oddVBand="0" w:evenVBand="0" w:oddHBand="1" w:evenHBand="0" w:firstRowFirstColumn="0" w:firstRowLastColumn="0" w:lastRowFirstColumn="0" w:lastRowLastColumn="0"/>
              <w:rPr>
                <w:b/>
                <w:bCs/>
              </w:rPr>
            </w:pPr>
            <w:r>
              <w:t xml:space="preserve">1 if </w:t>
            </w:r>
            <w:r w:rsidRPr="000706CE">
              <w:t>MatchLocalCoreQ103H</w:t>
            </w:r>
            <w:r>
              <w:t>=0 and we have "write enable"</w:t>
            </w:r>
          </w:p>
        </w:tc>
        <w:tc>
          <w:tcPr>
            <w:tcW w:w="1879" w:type="dxa"/>
          </w:tcPr>
          <w:p w14:paraId="6140E31F" w14:textId="77777777" w:rsidR="00986BB3" w:rsidRDefault="00986BB3" w:rsidP="00B33A03">
            <w:pPr>
              <w:pStyle w:val="af5"/>
              <w:ind w:left="0"/>
              <w:cnfStyle w:val="000000100000" w:firstRow="0" w:lastRow="0" w:firstColumn="0" w:lastColumn="0" w:oddVBand="0" w:evenVBand="0" w:oddHBand="1" w:evenHBand="0" w:firstRowFirstColumn="0" w:firstRowLastColumn="0" w:lastRowFirstColumn="0" w:lastRowLastColumn="0"/>
            </w:pPr>
            <w:r>
              <w:t>1</w:t>
            </w:r>
          </w:p>
        </w:tc>
      </w:tr>
      <w:tr w:rsidR="00986BB3" w14:paraId="60AD3FDF" w14:textId="77777777" w:rsidTr="00CB22C0">
        <w:tc>
          <w:tcPr>
            <w:cnfStyle w:val="001000000000" w:firstRow="0" w:lastRow="0" w:firstColumn="1" w:lastColumn="0" w:oddVBand="0" w:evenVBand="0" w:oddHBand="0" w:evenHBand="0" w:firstRowFirstColumn="0" w:firstRowLastColumn="0" w:lastRowFirstColumn="0" w:lastRowLastColumn="0"/>
            <w:tcW w:w="3153" w:type="dxa"/>
          </w:tcPr>
          <w:p w14:paraId="2A0722A2" w14:textId="77777777" w:rsidR="00986BB3" w:rsidRDefault="00986BB3" w:rsidP="00B33A03">
            <w:pPr>
              <w:pStyle w:val="af5"/>
              <w:ind w:left="0"/>
            </w:pPr>
            <w:r w:rsidRPr="00AD5E84">
              <w:t>C2F_ReqOpcodeQ500H</w:t>
            </w:r>
          </w:p>
        </w:tc>
        <w:tc>
          <w:tcPr>
            <w:tcW w:w="3192" w:type="dxa"/>
          </w:tcPr>
          <w:p w14:paraId="6EC87A17" w14:textId="77777777" w:rsidR="00986BB3" w:rsidRDefault="00986BB3" w:rsidP="00B33A03">
            <w:pPr>
              <w:pStyle w:val="af5"/>
              <w:ind w:left="0"/>
              <w:cnfStyle w:val="000000000000" w:firstRow="0" w:lastRow="0" w:firstColumn="0" w:lastColumn="0" w:oddVBand="0" w:evenVBand="0" w:oddHBand="0" w:evenHBand="0" w:firstRowFirstColumn="0" w:firstRowLastColumn="0" w:lastRowFirstColumn="0" w:lastRowLastColumn="0"/>
            </w:pPr>
            <w:r>
              <w:t>type of C2F request</w:t>
            </w:r>
          </w:p>
        </w:tc>
        <w:tc>
          <w:tcPr>
            <w:tcW w:w="1879" w:type="dxa"/>
          </w:tcPr>
          <w:p w14:paraId="1C00AB02" w14:textId="77777777" w:rsidR="00986BB3" w:rsidRDefault="00986BB3" w:rsidP="00B33A03">
            <w:pPr>
              <w:pStyle w:val="af5"/>
              <w:ind w:left="0"/>
              <w:cnfStyle w:val="000000000000" w:firstRow="0" w:lastRow="0" w:firstColumn="0" w:lastColumn="0" w:oddVBand="0" w:evenVBand="0" w:oddHBand="0" w:evenHBand="0" w:firstRowFirstColumn="0" w:firstRowLastColumn="0" w:lastRowFirstColumn="0" w:lastRowLastColumn="0"/>
            </w:pPr>
            <w:r>
              <w:t>WR</w:t>
            </w:r>
          </w:p>
        </w:tc>
      </w:tr>
      <w:tr w:rsidR="00986BB3" w14:paraId="5FAA60E7" w14:textId="77777777" w:rsidTr="00CB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3" w:type="dxa"/>
          </w:tcPr>
          <w:p w14:paraId="7178272C" w14:textId="77777777" w:rsidR="00986BB3" w:rsidRDefault="00986BB3" w:rsidP="00B33A03">
            <w:pPr>
              <w:pStyle w:val="af5"/>
              <w:ind w:left="0"/>
            </w:pPr>
            <w:r w:rsidRPr="00AD5E84">
              <w:t>C2F_ReqThreadIDQ500H</w:t>
            </w:r>
          </w:p>
        </w:tc>
        <w:tc>
          <w:tcPr>
            <w:tcW w:w="3192" w:type="dxa"/>
          </w:tcPr>
          <w:p w14:paraId="2983C908" w14:textId="77777777" w:rsidR="00986BB3" w:rsidRDefault="00986BB3" w:rsidP="00B33A03">
            <w:pPr>
              <w:pStyle w:val="af5"/>
              <w:ind w:left="0"/>
              <w:cnfStyle w:val="000000100000" w:firstRow="0" w:lastRow="0" w:firstColumn="0" w:lastColumn="0" w:oddVBand="0" w:evenVBand="0" w:oddHBand="1" w:evenHBand="0" w:firstRowFirstColumn="0" w:firstRowLastColumn="0" w:lastRowFirstColumn="0" w:lastRowLastColumn="0"/>
            </w:pPr>
            <w:r>
              <w:t>the thread requested the transaction</w:t>
            </w:r>
          </w:p>
        </w:tc>
        <w:tc>
          <w:tcPr>
            <w:tcW w:w="1879" w:type="dxa"/>
          </w:tcPr>
          <w:p w14:paraId="3FC41019" w14:textId="77777777" w:rsidR="00986BB3" w:rsidRDefault="00986BB3" w:rsidP="00B33A03">
            <w:pPr>
              <w:pStyle w:val="af5"/>
              <w:ind w:left="0"/>
              <w:cnfStyle w:val="000000100000" w:firstRow="0" w:lastRow="0" w:firstColumn="0" w:lastColumn="0" w:oddVBand="0" w:evenVBand="0" w:oddHBand="1" w:evenHBand="0" w:firstRowFirstColumn="0" w:firstRowLastColumn="0" w:lastRowFirstColumn="0" w:lastRowLastColumn="0"/>
            </w:pPr>
            <w:r>
              <w:t xml:space="preserve">01 </w:t>
            </w:r>
          </w:p>
        </w:tc>
      </w:tr>
      <w:tr w:rsidR="00986BB3" w14:paraId="38F0E6E3" w14:textId="77777777" w:rsidTr="00CB22C0">
        <w:tc>
          <w:tcPr>
            <w:cnfStyle w:val="001000000000" w:firstRow="0" w:lastRow="0" w:firstColumn="1" w:lastColumn="0" w:oddVBand="0" w:evenVBand="0" w:oddHBand="0" w:evenHBand="0" w:firstRowFirstColumn="0" w:firstRowLastColumn="0" w:lastRowFirstColumn="0" w:lastRowLastColumn="0"/>
            <w:tcW w:w="3153" w:type="dxa"/>
          </w:tcPr>
          <w:p w14:paraId="2654653F" w14:textId="77777777" w:rsidR="00986BB3" w:rsidRDefault="00986BB3" w:rsidP="00B33A03">
            <w:pPr>
              <w:pStyle w:val="af5"/>
              <w:ind w:left="0"/>
            </w:pPr>
            <w:r w:rsidRPr="00D10584">
              <w:t>C2F_ReqAddressQ500H</w:t>
            </w:r>
          </w:p>
        </w:tc>
        <w:tc>
          <w:tcPr>
            <w:tcW w:w="3192" w:type="dxa"/>
          </w:tcPr>
          <w:p w14:paraId="0EBCE7E0" w14:textId="77777777" w:rsidR="00986BB3" w:rsidRDefault="00986BB3" w:rsidP="00B33A03">
            <w:pPr>
              <w:pStyle w:val="af5"/>
              <w:ind w:left="0"/>
              <w:cnfStyle w:val="000000000000" w:firstRow="0" w:lastRow="0" w:firstColumn="0" w:lastColumn="0" w:oddVBand="0" w:evenVBand="0" w:oddHBand="0" w:evenHBand="0" w:firstRowFirstColumn="0" w:firstRowLastColumn="0" w:lastRowFirstColumn="0" w:lastRowLastColumn="0"/>
            </w:pPr>
            <w:r>
              <w:t>address to be accessed</w:t>
            </w:r>
          </w:p>
        </w:tc>
        <w:tc>
          <w:tcPr>
            <w:tcW w:w="1879" w:type="dxa"/>
          </w:tcPr>
          <w:p w14:paraId="00182285" w14:textId="77777777" w:rsidR="00986BB3" w:rsidRDefault="00986BB3" w:rsidP="00B33A03">
            <w:pPr>
              <w:pStyle w:val="af5"/>
              <w:ind w:left="0"/>
              <w:cnfStyle w:val="000000000000" w:firstRow="0" w:lastRow="0" w:firstColumn="0" w:lastColumn="0" w:oddVBand="0" w:evenVBand="0" w:oddHBand="0" w:evenHBand="0" w:firstRowFirstColumn="0" w:firstRowLastColumn="0" w:lastRowFirstColumn="0" w:lastRowLastColumn="0"/>
            </w:pPr>
            <w:r w:rsidRPr="003D7160">
              <w:t>0x02000200</w:t>
            </w:r>
          </w:p>
        </w:tc>
      </w:tr>
      <w:tr w:rsidR="00986BB3" w14:paraId="26051C95" w14:textId="77777777" w:rsidTr="00CB2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3" w:type="dxa"/>
          </w:tcPr>
          <w:p w14:paraId="0CD67081" w14:textId="77777777" w:rsidR="00986BB3" w:rsidRDefault="00986BB3" w:rsidP="00B33A03">
            <w:pPr>
              <w:pStyle w:val="af5"/>
              <w:ind w:left="0"/>
            </w:pPr>
            <w:r w:rsidRPr="00D10584">
              <w:t>C2F_ReqDataQ500H</w:t>
            </w:r>
          </w:p>
        </w:tc>
        <w:tc>
          <w:tcPr>
            <w:tcW w:w="3192" w:type="dxa"/>
          </w:tcPr>
          <w:p w14:paraId="19A6C468" w14:textId="77777777" w:rsidR="00986BB3" w:rsidRDefault="00986BB3" w:rsidP="00B33A03">
            <w:pPr>
              <w:pStyle w:val="af5"/>
              <w:ind w:left="0"/>
              <w:cnfStyle w:val="000000100000" w:firstRow="0" w:lastRow="0" w:firstColumn="0" w:lastColumn="0" w:oddVBand="0" w:evenVBand="0" w:oddHBand="1" w:evenHBand="0" w:firstRowFirstColumn="0" w:firstRowLastColumn="0" w:lastRowFirstColumn="0" w:lastRowLastColumn="0"/>
              <w:rPr>
                <w:rtl/>
              </w:rPr>
            </w:pPr>
            <w:r>
              <w:t>data to be written</w:t>
            </w:r>
          </w:p>
        </w:tc>
        <w:tc>
          <w:tcPr>
            <w:tcW w:w="1879" w:type="dxa"/>
          </w:tcPr>
          <w:p w14:paraId="2DC97E75" w14:textId="77777777" w:rsidR="00986BB3" w:rsidRDefault="00986BB3" w:rsidP="00C077D8">
            <w:pPr>
              <w:pStyle w:val="af5"/>
              <w:keepNext/>
              <w:ind w:left="0"/>
              <w:cnfStyle w:val="000000100000" w:firstRow="0" w:lastRow="0" w:firstColumn="0" w:lastColumn="0" w:oddVBand="0" w:evenVBand="0" w:oddHBand="1" w:evenHBand="0" w:firstRowFirstColumn="0" w:firstRowLastColumn="0" w:lastRowFirstColumn="0" w:lastRowLastColumn="0"/>
              <w:rPr>
                <w:rtl/>
              </w:rPr>
            </w:pPr>
            <w:r>
              <w:t>[31:0] of data</w:t>
            </w:r>
          </w:p>
        </w:tc>
      </w:tr>
    </w:tbl>
    <w:p w14:paraId="7093C0BC" w14:textId="77897F5E" w:rsidR="00C077D8" w:rsidRDefault="00C077D8">
      <w:pPr>
        <w:pStyle w:val="ae"/>
      </w:pPr>
      <w:bookmarkStart w:id="80" w:name="_Toc91955541"/>
      <w:r>
        <w:t xml:space="preserve">Table </w:t>
      </w:r>
      <w:r w:rsidR="00D96F07">
        <w:fldChar w:fldCharType="begin"/>
      </w:r>
      <w:r w:rsidR="00D96F07">
        <w:instrText xml:space="preserve"> SEQ Table \* ARABIC </w:instrText>
      </w:r>
      <w:r w:rsidR="00D96F07">
        <w:fldChar w:fldCharType="separate"/>
      </w:r>
      <w:r w:rsidR="00785D79">
        <w:rPr>
          <w:noProof/>
        </w:rPr>
        <w:t>13</w:t>
      </w:r>
      <w:r w:rsidR="00D96F07">
        <w:rPr>
          <w:noProof/>
        </w:rPr>
        <w:fldChar w:fldCharType="end"/>
      </w:r>
      <w:r>
        <w:t xml:space="preserve"> - C2F write request packet</w:t>
      </w:r>
      <w:bookmarkEnd w:id="80"/>
    </w:p>
    <w:p w14:paraId="2D263DF2" w14:textId="36403839" w:rsidR="00986BB3" w:rsidRDefault="00986BB3" w:rsidP="00986BB3">
      <w:pPr>
        <w:pStyle w:val="af5"/>
        <w:numPr>
          <w:ilvl w:val="0"/>
          <w:numId w:val="10"/>
        </w:numPr>
      </w:pPr>
      <w:r>
        <w:t xml:space="preserve">The packet signals </w:t>
      </w:r>
      <w:r w:rsidR="0087791B">
        <w:t>are sent to</w:t>
      </w:r>
      <w:r>
        <w:t xml:space="preserve"> the Ring Controller </w:t>
      </w:r>
      <w:r w:rsidR="00F80604">
        <w:t>which will allocate a “C2F” Buffer Entry.</w:t>
      </w:r>
      <w:r w:rsidR="00F80604">
        <w:br/>
      </w:r>
      <w:r w:rsidR="000D4C47">
        <w:t>eventually The C2F</w:t>
      </w:r>
      <w:r w:rsidR="00F80604">
        <w:t xml:space="preserve"> Requests </w:t>
      </w:r>
      <w:r w:rsidR="000D4C47">
        <w:t xml:space="preserve">will </w:t>
      </w:r>
      <w:r w:rsidR="00F80604">
        <w:t>exit our “Tile”</w:t>
      </w:r>
      <w:r w:rsidR="000D4C47">
        <w:t xml:space="preserve"> towards the Fabric</w:t>
      </w:r>
      <w:r w:rsidR="005D5782">
        <w:t>.</w:t>
      </w:r>
      <w:r w:rsidR="000D4C47">
        <w:t xml:space="preserve"> </w:t>
      </w:r>
    </w:p>
    <w:p w14:paraId="2F234123" w14:textId="744FA50F" w:rsidR="00986BB3" w:rsidRDefault="00986BB3" w:rsidP="00986BB3">
      <w:pPr>
        <w:pStyle w:val="af5"/>
        <w:numPr>
          <w:ilvl w:val="0"/>
          <w:numId w:val="10"/>
        </w:numPr>
      </w:pPr>
      <w:r>
        <w:t xml:space="preserve">The packet arrives to the designated </w:t>
      </w:r>
      <w:r w:rsidR="000D4C47">
        <w:t>Tile</w:t>
      </w:r>
      <w:r w:rsidR="00005382">
        <w:t xml:space="preserve"> (Core Id = 02) </w:t>
      </w:r>
      <w:r w:rsidR="000D4C47">
        <w:t xml:space="preserve">and will allocate </w:t>
      </w:r>
      <w:r w:rsidR="00005382">
        <w:t>a “F2C” Buffer Entry.</w:t>
      </w:r>
      <w:r w:rsidR="00005382">
        <w:br/>
        <w:t xml:space="preserve">Eventually the RC buffer will send the requests to the </w:t>
      </w:r>
      <w:r>
        <w:t>core</w:t>
      </w:r>
      <w:r w:rsidR="00005382">
        <w:t xml:space="preserve">. using the F2C_Req Interface to the </w:t>
      </w:r>
      <w:r>
        <w:t>D MEM WRAP and the data immediately written on this</w:t>
      </w:r>
      <w:r w:rsidR="00005382">
        <w:t xml:space="preserve"> (Core 2)</w:t>
      </w:r>
      <w:r>
        <w:t xml:space="preserve"> core memory.</w:t>
      </w:r>
    </w:p>
    <w:p w14:paraId="5D3813E4" w14:textId="5EF3AB23" w:rsidR="00005382" w:rsidRDefault="00986BB3" w:rsidP="00986BB3">
      <w:r>
        <w:t>It can be notice that for the requester, it</w:t>
      </w:r>
      <w:r w:rsidR="00C077D8">
        <w:t>’</w:t>
      </w:r>
      <w:r>
        <w:t>s not different from a local memory write request – fire and forget.</w:t>
      </w:r>
    </w:p>
    <w:p w14:paraId="7686957B" w14:textId="11668A5E" w:rsidR="00986BB3" w:rsidRDefault="00C077D8" w:rsidP="00986BB3">
      <w:r>
        <w:rPr>
          <w:noProof/>
        </w:rPr>
        <mc:AlternateContent>
          <mc:Choice Requires="wps">
            <w:drawing>
              <wp:anchor distT="0" distB="0" distL="114300" distR="114300" simplePos="0" relativeHeight="251737088" behindDoc="0" locked="0" layoutInCell="1" allowOverlap="1" wp14:anchorId="25D705B3" wp14:editId="443CD0BC">
                <wp:simplePos x="0" y="0"/>
                <wp:positionH relativeFrom="column">
                  <wp:posOffset>-730885</wp:posOffset>
                </wp:positionH>
                <wp:positionV relativeFrom="paragraph">
                  <wp:posOffset>1929765</wp:posOffset>
                </wp:positionV>
                <wp:extent cx="7051040" cy="635"/>
                <wp:effectExtent l="0" t="0" r="0" b="0"/>
                <wp:wrapThrough wrapText="bothSides">
                  <wp:wrapPolygon edited="0">
                    <wp:start x="0" y="0"/>
                    <wp:lineTo x="0" y="21600"/>
                    <wp:lineTo x="21600" y="21600"/>
                    <wp:lineTo x="21600" y="0"/>
                  </wp:wrapPolygon>
                </wp:wrapThrough>
                <wp:docPr id="55" name="Text Box 55"/>
                <wp:cNvGraphicFramePr/>
                <a:graphic xmlns:a="http://schemas.openxmlformats.org/drawingml/2006/main">
                  <a:graphicData uri="http://schemas.microsoft.com/office/word/2010/wordprocessingShape">
                    <wps:wsp>
                      <wps:cNvSpPr txBox="1"/>
                      <wps:spPr>
                        <a:xfrm>
                          <a:off x="0" y="0"/>
                          <a:ext cx="7051040" cy="635"/>
                        </a:xfrm>
                        <a:prstGeom prst="rect">
                          <a:avLst/>
                        </a:prstGeom>
                        <a:solidFill>
                          <a:prstClr val="white"/>
                        </a:solidFill>
                        <a:ln>
                          <a:noFill/>
                        </a:ln>
                      </wps:spPr>
                      <wps:txbx>
                        <w:txbxContent>
                          <w:p w14:paraId="0EDEB8DC" w14:textId="774B6935" w:rsidR="00C077D8" w:rsidRPr="00F440CA" w:rsidRDefault="00C077D8" w:rsidP="00C077D8">
                            <w:pPr>
                              <w:pStyle w:val="ae"/>
                              <w:rPr>
                                <w:noProof/>
                              </w:rPr>
                            </w:pPr>
                            <w:bookmarkStart w:id="81" w:name="_Toc91955528"/>
                            <w:r>
                              <w:t xml:space="preserve">Figure </w:t>
                            </w:r>
                            <w:r w:rsidR="00D96F07">
                              <w:fldChar w:fldCharType="begin"/>
                            </w:r>
                            <w:r w:rsidR="00D96F07">
                              <w:instrText xml:space="preserve"> SEQ Figure \* ARABIC </w:instrText>
                            </w:r>
                            <w:r w:rsidR="00D96F07">
                              <w:fldChar w:fldCharType="separate"/>
                            </w:r>
                            <w:r w:rsidR="00785D79">
                              <w:rPr>
                                <w:noProof/>
                              </w:rPr>
                              <w:t>27</w:t>
                            </w:r>
                            <w:r w:rsidR="00D96F07">
                              <w:rPr>
                                <w:noProof/>
                              </w:rPr>
                              <w:fldChar w:fldCharType="end"/>
                            </w:r>
                            <w:r>
                              <w:t xml:space="preserve"> - C2F packet signals code</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705B3" id="Text Box 55" o:spid="_x0000_s1045" type="#_x0000_t202" style="position:absolute;margin-left:-57.55pt;margin-top:151.95pt;width:555.2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" stroked="f">
                <v:textbox style="mso-fit-shape-to-text:t" inset="0,0,0,0">
                  <w:txbxContent>
                    <w:p w14:paraId="0EDEB8DC" w14:textId="774B6935" w:rsidR="00C077D8" w:rsidRPr="00F440CA" w:rsidRDefault="00C077D8" w:rsidP="00C077D8">
                      <w:pPr>
                        <w:pStyle w:val="ae"/>
                        <w:rPr>
                          <w:noProof/>
                        </w:rPr>
                      </w:pPr>
                      <w:bookmarkStart w:id="82" w:name="_Toc91955528"/>
                      <w:r>
                        <w:t xml:space="preserve">Figure </w:t>
                      </w:r>
                      <w:r w:rsidR="00D96F07">
                        <w:fldChar w:fldCharType="begin"/>
                      </w:r>
                      <w:r w:rsidR="00D96F07">
                        <w:instrText xml:space="preserve"> SEQ Figure \* ARABIC </w:instrText>
                      </w:r>
                      <w:r w:rsidR="00D96F07">
                        <w:fldChar w:fldCharType="separate"/>
                      </w:r>
                      <w:r w:rsidR="00785D79">
                        <w:rPr>
                          <w:noProof/>
                        </w:rPr>
                        <w:t>27</w:t>
                      </w:r>
                      <w:r w:rsidR="00D96F07">
                        <w:rPr>
                          <w:noProof/>
                        </w:rPr>
                        <w:fldChar w:fldCharType="end"/>
                      </w:r>
                      <w:r>
                        <w:t xml:space="preserve"> - C2F packet signals code</w:t>
                      </w:r>
                      <w:bookmarkEnd w:id="82"/>
                    </w:p>
                  </w:txbxContent>
                </v:textbox>
                <w10:wrap type="through"/>
              </v:shape>
            </w:pict>
          </mc:Fallback>
        </mc:AlternateContent>
      </w:r>
      <w:r w:rsidR="00D374C7" w:rsidRPr="00D374C7">
        <w:rPr>
          <w:noProof/>
        </w:rPr>
        <w:drawing>
          <wp:anchor distT="0" distB="0" distL="114300" distR="114300" simplePos="0" relativeHeight="251724800" behindDoc="0" locked="0" layoutInCell="1" allowOverlap="1" wp14:anchorId="39476A4C" wp14:editId="0D85E123">
            <wp:simplePos x="0" y="0"/>
            <wp:positionH relativeFrom="column">
              <wp:posOffset>-730885</wp:posOffset>
            </wp:positionH>
            <wp:positionV relativeFrom="paragraph">
              <wp:posOffset>234315</wp:posOffset>
            </wp:positionV>
            <wp:extent cx="7051040" cy="1638300"/>
            <wp:effectExtent l="0" t="0" r="0" b="0"/>
            <wp:wrapThrough wrapText="bothSides">
              <wp:wrapPolygon edited="0">
                <wp:start x="0" y="0"/>
                <wp:lineTo x="0" y="21349"/>
                <wp:lineTo x="21534" y="21349"/>
                <wp:lineTo x="21534" y="0"/>
                <wp:lineTo x="0" y="0"/>
              </wp:wrapPolygon>
            </wp:wrapThrough>
            <wp:docPr id="210" name="תמונה 21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תמונה 210" descr="תמונה שמכילה טקסט&#10;&#10;התיאור נוצר באופן אוטומטי"/>
                    <pic:cNvPicPr/>
                  </pic:nvPicPr>
                  <pic:blipFill>
                    <a:blip r:embed="rId94">
                      <a:extLst>
                        <a:ext uri="{28A0092B-C50C-407E-A947-70E740481C1C}">
                          <a14:useLocalDpi xmlns:a14="http://schemas.microsoft.com/office/drawing/2010/main" val="0"/>
                        </a:ext>
                      </a:extLst>
                    </a:blip>
                    <a:stretch>
                      <a:fillRect/>
                    </a:stretch>
                  </pic:blipFill>
                  <pic:spPr>
                    <a:xfrm>
                      <a:off x="0" y="0"/>
                      <a:ext cx="7051040" cy="1638300"/>
                    </a:xfrm>
                    <a:prstGeom prst="rect">
                      <a:avLst/>
                    </a:prstGeom>
                  </pic:spPr>
                </pic:pic>
              </a:graphicData>
            </a:graphic>
            <wp14:sizeRelH relativeFrom="margin">
              <wp14:pctWidth>0</wp14:pctWidth>
            </wp14:sizeRelH>
            <wp14:sizeRelV relativeFrom="margin">
              <wp14:pctHeight>0</wp14:pctHeight>
            </wp14:sizeRelV>
          </wp:anchor>
        </w:drawing>
      </w:r>
      <w:r w:rsidR="00986BB3">
        <w:br/>
      </w:r>
      <w:r w:rsidR="00986BB3">
        <w:br/>
      </w:r>
      <w:r w:rsidR="00986BB3">
        <w:br/>
        <w:t xml:space="preserve"> </w:t>
      </w:r>
    </w:p>
    <w:p w14:paraId="2421919C" w14:textId="77777777" w:rsidR="00986BB3" w:rsidRDefault="00986BB3" w:rsidP="00986BB3">
      <w:pPr>
        <w:bidi/>
      </w:pPr>
      <w:r>
        <w:br w:type="page"/>
      </w:r>
    </w:p>
    <w:p w14:paraId="36DBE650" w14:textId="77777777" w:rsidR="00986BB3" w:rsidRDefault="00986BB3" w:rsidP="00986BB3">
      <w:pPr>
        <w:pStyle w:val="2"/>
      </w:pPr>
      <w:bookmarkStart w:id="83" w:name="_Toc91966916"/>
      <w:r w:rsidRPr="003360B2">
        <w:lastRenderedPageBreak/>
        <w:t>Reading from Non</w:t>
      </w:r>
      <w:r>
        <w:t>-</w:t>
      </w:r>
      <w:r w:rsidRPr="003360B2">
        <w:t>Local Memory</w:t>
      </w:r>
      <w:bookmarkEnd w:id="83"/>
    </w:p>
    <w:p w14:paraId="2D1F6055" w14:textId="77777777" w:rsidR="00986BB3" w:rsidRDefault="00986BB3" w:rsidP="00986BB3">
      <w:r>
        <w:t>As explained in HAS, data can be read from another Core's memory using the C2F buffer of the Ring Controller.</w:t>
      </w:r>
      <w:r>
        <w:br/>
        <w:t>The special thing about this read request, is that when a thread from the local core sends the request, its PC is frozen until the respond with the read data arrives from the ring controller. This could take some clock cycles depends on the number of cores.</w:t>
      </w:r>
    </w:p>
    <w:p w14:paraId="27BF6B7B" w14:textId="77777777" w:rsidR="00986BB3" w:rsidRDefault="00986BB3" w:rsidP="00986BB3">
      <w:r>
        <w:t xml:space="preserve">For simplicity let's say </w:t>
      </w:r>
      <w:r w:rsidRPr="00570499">
        <w:rPr>
          <w:b/>
          <w:bCs/>
        </w:rPr>
        <w:t>thread 1</w:t>
      </w:r>
      <w:r>
        <w:t xml:space="preserve"> wants to read data on the address </w:t>
      </w:r>
      <w:r w:rsidRPr="003D7160">
        <w:t>0x02000200</w:t>
      </w:r>
    </w:p>
    <w:p w14:paraId="758B15E9" w14:textId="77777777" w:rsidR="00986BB3" w:rsidRDefault="00986BB3" w:rsidP="00986BB3">
      <w:pPr>
        <w:pStyle w:val="a7"/>
      </w:pPr>
      <w:r>
        <w:t>The Flow:</w:t>
      </w:r>
    </w:p>
    <w:p w14:paraId="73D48FBE" w14:textId="77777777" w:rsidR="00986BB3" w:rsidRDefault="00986BB3" w:rsidP="00986BB3">
      <w:pPr>
        <w:pStyle w:val="af5"/>
        <w:numPr>
          <w:ilvl w:val="0"/>
          <w:numId w:val="11"/>
        </w:numPr>
      </w:pPr>
      <w:r>
        <w:t>Thread 1 send read request to the address</w:t>
      </w:r>
      <w:del w:id="84" w:author="Ben David, Amichai" w:date="2021-12-16T21:39:00Z">
        <w:r w:rsidDel="00D80906">
          <w:delText xml:space="preserve"> </w:delText>
        </w:r>
      </w:del>
      <w:r>
        <w:t>:</w:t>
      </w:r>
      <w:r w:rsidRPr="003D7160">
        <w:t xml:space="preserve"> (0x02000200</w:t>
      </w:r>
      <w:r>
        <w:t>)</w:t>
      </w:r>
    </w:p>
    <w:p w14:paraId="3C9B4EDB" w14:textId="77777777" w:rsidR="00986BB3" w:rsidRDefault="00986BB3" w:rsidP="00986BB3">
      <w:pPr>
        <w:pStyle w:val="af5"/>
        <w:numPr>
          <w:ilvl w:val="0"/>
          <w:numId w:val="11"/>
        </w:numPr>
      </w:pPr>
      <w:r>
        <w:t>in the D_MEM_WRAP:</w:t>
      </w:r>
    </w:p>
    <w:p w14:paraId="2D2CF184" w14:textId="317B9302" w:rsidR="00986BB3" w:rsidRDefault="00986BB3" w:rsidP="00986BB3">
      <w:pPr>
        <w:pStyle w:val="af5"/>
        <w:numPr>
          <w:ilvl w:val="1"/>
          <w:numId w:val="11"/>
        </w:numPr>
      </w:pPr>
      <w:r>
        <w:t>a signal called "</w:t>
      </w:r>
      <w:r w:rsidRPr="00AD4F2A">
        <w:t xml:space="preserve"> MatchLocalCoreQ103H</w:t>
      </w:r>
      <w:r>
        <w:t xml:space="preserve">" is set to '0' because of the </w:t>
      </w:r>
      <w:commentRangeStart w:id="85"/>
      <w:r w:rsidR="00E05E27">
        <w:t xml:space="preserve">10 </w:t>
      </w:r>
      <w:r>
        <w:t xml:space="preserve">MSB </w:t>
      </w:r>
      <w:commentRangeEnd w:id="85"/>
      <w:r w:rsidR="00E05E27">
        <w:rPr>
          <w:rStyle w:val="aff5"/>
        </w:rPr>
        <w:commentReference w:id="85"/>
      </w:r>
      <w:r>
        <w:t>digits</w:t>
      </w:r>
      <w:r w:rsidR="00E05E27">
        <w:t xml:space="preserve"> (Core ID)</w:t>
      </w:r>
      <w:r>
        <w:t xml:space="preserve">  in the address indicates this address is not in the local core.</w:t>
      </w:r>
    </w:p>
    <w:p w14:paraId="303A1325" w14:textId="77777777" w:rsidR="00986BB3" w:rsidRDefault="00986BB3" w:rsidP="00986BB3">
      <w:pPr>
        <w:pStyle w:val="af5"/>
        <w:numPr>
          <w:ilvl w:val="1"/>
          <w:numId w:val="11"/>
        </w:numPr>
      </w:pPr>
      <w:r>
        <w:t>C2F packet is assembled</w:t>
      </w:r>
      <w:del w:id="86" w:author="Ben David, Amichai" w:date="2021-12-16T21:39:00Z">
        <w:r w:rsidDel="00D80906">
          <w:delText xml:space="preserve"> </w:delText>
        </w:r>
      </w:del>
      <w:r>
        <w:t>:</w:t>
      </w:r>
      <w:r>
        <w:br/>
      </w:r>
    </w:p>
    <w:tbl>
      <w:tblPr>
        <w:tblStyle w:val="11"/>
        <w:tblW w:w="0" w:type="auto"/>
        <w:tblLook w:val="04A0" w:firstRow="1" w:lastRow="0" w:firstColumn="1" w:lastColumn="0" w:noHBand="0" w:noVBand="1"/>
      </w:tblPr>
      <w:tblGrid>
        <w:gridCol w:w="3153"/>
        <w:gridCol w:w="3192"/>
        <w:gridCol w:w="1879"/>
      </w:tblGrid>
      <w:tr w:rsidR="00986BB3" w14:paraId="21B1C045" w14:textId="77777777" w:rsidTr="00C077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3" w:type="dxa"/>
          </w:tcPr>
          <w:p w14:paraId="3EFD4324" w14:textId="77777777" w:rsidR="00986BB3" w:rsidRPr="00AD5E84" w:rsidRDefault="00986BB3" w:rsidP="00B33A03">
            <w:pPr>
              <w:pStyle w:val="af5"/>
              <w:ind w:left="0"/>
            </w:pPr>
            <w:r>
              <w:t>packet signal</w:t>
            </w:r>
          </w:p>
        </w:tc>
        <w:tc>
          <w:tcPr>
            <w:tcW w:w="3192" w:type="dxa"/>
          </w:tcPr>
          <w:p w14:paraId="1505879C" w14:textId="77777777" w:rsidR="00986BB3" w:rsidRDefault="00986BB3" w:rsidP="00B33A03">
            <w:pPr>
              <w:pStyle w:val="af5"/>
              <w:ind w:left="0"/>
              <w:cnfStyle w:val="100000000000" w:firstRow="1" w:lastRow="0" w:firstColumn="0" w:lastColumn="0" w:oddVBand="0" w:evenVBand="0" w:oddHBand="0" w:evenHBand="0" w:firstRowFirstColumn="0" w:firstRowLastColumn="0" w:lastRowFirstColumn="0" w:lastRowLastColumn="0"/>
            </w:pPr>
            <w:r>
              <w:t>description</w:t>
            </w:r>
          </w:p>
        </w:tc>
        <w:tc>
          <w:tcPr>
            <w:tcW w:w="1879" w:type="dxa"/>
          </w:tcPr>
          <w:p w14:paraId="103022BF" w14:textId="77777777" w:rsidR="00986BB3" w:rsidRDefault="00986BB3" w:rsidP="00B33A03">
            <w:pPr>
              <w:pStyle w:val="af5"/>
              <w:ind w:left="0"/>
              <w:cnfStyle w:val="100000000000" w:firstRow="1" w:lastRow="0" w:firstColumn="0" w:lastColumn="0" w:oddVBand="0" w:evenVBand="0" w:oddHBand="0" w:evenHBand="0" w:firstRowFirstColumn="0" w:firstRowLastColumn="0" w:lastRowFirstColumn="0" w:lastRowLastColumn="0"/>
            </w:pPr>
            <w:r>
              <w:t>value</w:t>
            </w:r>
          </w:p>
        </w:tc>
      </w:tr>
      <w:tr w:rsidR="00986BB3" w14:paraId="15C93EB2" w14:textId="77777777" w:rsidTr="00C077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3" w:type="dxa"/>
          </w:tcPr>
          <w:p w14:paraId="3B29EA76" w14:textId="77777777" w:rsidR="00986BB3" w:rsidRDefault="00986BB3" w:rsidP="00B33A03">
            <w:pPr>
              <w:pStyle w:val="af5"/>
              <w:ind w:left="0"/>
            </w:pPr>
            <w:r w:rsidRPr="00AD5E84">
              <w:t>C2F_ReqValidQ500H</w:t>
            </w:r>
          </w:p>
        </w:tc>
        <w:tc>
          <w:tcPr>
            <w:tcW w:w="3192" w:type="dxa"/>
          </w:tcPr>
          <w:p w14:paraId="52149113" w14:textId="77777777" w:rsidR="00986BB3" w:rsidRPr="00101560" w:rsidRDefault="00986BB3" w:rsidP="00B33A03">
            <w:pPr>
              <w:pStyle w:val="af5"/>
              <w:ind w:left="0"/>
              <w:cnfStyle w:val="000000100000" w:firstRow="0" w:lastRow="0" w:firstColumn="0" w:lastColumn="0" w:oddVBand="0" w:evenVBand="0" w:oddHBand="1" w:evenHBand="0" w:firstRowFirstColumn="0" w:firstRowLastColumn="0" w:lastRowFirstColumn="0" w:lastRowLastColumn="0"/>
              <w:rPr>
                <w:b/>
                <w:bCs/>
              </w:rPr>
            </w:pPr>
            <w:r>
              <w:t xml:space="preserve">1 if </w:t>
            </w:r>
            <w:r w:rsidRPr="000706CE">
              <w:t>MatchLocalCoreQ103H</w:t>
            </w:r>
            <w:r>
              <w:t>=0 and we have "read enable"</w:t>
            </w:r>
          </w:p>
        </w:tc>
        <w:tc>
          <w:tcPr>
            <w:tcW w:w="1879" w:type="dxa"/>
          </w:tcPr>
          <w:p w14:paraId="7A0E686E" w14:textId="77777777" w:rsidR="00986BB3" w:rsidRDefault="00986BB3" w:rsidP="00B33A03">
            <w:pPr>
              <w:pStyle w:val="af5"/>
              <w:ind w:left="0"/>
              <w:cnfStyle w:val="000000100000" w:firstRow="0" w:lastRow="0" w:firstColumn="0" w:lastColumn="0" w:oddVBand="0" w:evenVBand="0" w:oddHBand="1" w:evenHBand="0" w:firstRowFirstColumn="0" w:firstRowLastColumn="0" w:lastRowFirstColumn="0" w:lastRowLastColumn="0"/>
            </w:pPr>
            <w:r>
              <w:t>1</w:t>
            </w:r>
          </w:p>
        </w:tc>
      </w:tr>
      <w:tr w:rsidR="00986BB3" w14:paraId="110D1175" w14:textId="77777777" w:rsidTr="00C077D8">
        <w:tc>
          <w:tcPr>
            <w:cnfStyle w:val="001000000000" w:firstRow="0" w:lastRow="0" w:firstColumn="1" w:lastColumn="0" w:oddVBand="0" w:evenVBand="0" w:oddHBand="0" w:evenHBand="0" w:firstRowFirstColumn="0" w:firstRowLastColumn="0" w:lastRowFirstColumn="0" w:lastRowLastColumn="0"/>
            <w:tcW w:w="3153" w:type="dxa"/>
          </w:tcPr>
          <w:p w14:paraId="6476FA85" w14:textId="77777777" w:rsidR="00986BB3" w:rsidRDefault="00986BB3" w:rsidP="00B33A03">
            <w:pPr>
              <w:pStyle w:val="af5"/>
              <w:ind w:left="0"/>
            </w:pPr>
            <w:r w:rsidRPr="00AD5E84">
              <w:t>C2F_ReqOpcodeQ500H</w:t>
            </w:r>
          </w:p>
        </w:tc>
        <w:tc>
          <w:tcPr>
            <w:tcW w:w="3192" w:type="dxa"/>
          </w:tcPr>
          <w:p w14:paraId="4375A193" w14:textId="77777777" w:rsidR="00986BB3" w:rsidRDefault="00986BB3" w:rsidP="00B33A03">
            <w:pPr>
              <w:pStyle w:val="af5"/>
              <w:ind w:left="0"/>
              <w:cnfStyle w:val="000000000000" w:firstRow="0" w:lastRow="0" w:firstColumn="0" w:lastColumn="0" w:oddVBand="0" w:evenVBand="0" w:oddHBand="0" w:evenHBand="0" w:firstRowFirstColumn="0" w:firstRowLastColumn="0" w:lastRowFirstColumn="0" w:lastRowLastColumn="0"/>
            </w:pPr>
            <w:r>
              <w:t>type of C2F request</w:t>
            </w:r>
          </w:p>
        </w:tc>
        <w:tc>
          <w:tcPr>
            <w:tcW w:w="1879" w:type="dxa"/>
          </w:tcPr>
          <w:p w14:paraId="12C45567" w14:textId="77777777" w:rsidR="00986BB3" w:rsidRDefault="00986BB3" w:rsidP="00B33A03">
            <w:pPr>
              <w:pStyle w:val="af5"/>
              <w:ind w:left="0"/>
              <w:cnfStyle w:val="000000000000" w:firstRow="0" w:lastRow="0" w:firstColumn="0" w:lastColumn="0" w:oddVBand="0" w:evenVBand="0" w:oddHBand="0" w:evenHBand="0" w:firstRowFirstColumn="0" w:firstRowLastColumn="0" w:lastRowFirstColumn="0" w:lastRowLastColumn="0"/>
            </w:pPr>
            <w:r>
              <w:t>RD</w:t>
            </w:r>
          </w:p>
        </w:tc>
      </w:tr>
      <w:tr w:rsidR="00986BB3" w14:paraId="5F5DE571" w14:textId="77777777" w:rsidTr="00C077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3" w:type="dxa"/>
          </w:tcPr>
          <w:p w14:paraId="3D638275" w14:textId="77777777" w:rsidR="00986BB3" w:rsidRDefault="00986BB3" w:rsidP="00B33A03">
            <w:pPr>
              <w:pStyle w:val="af5"/>
              <w:ind w:left="0"/>
            </w:pPr>
            <w:r w:rsidRPr="00AD5E84">
              <w:t>C2F_ReqThreadIDQ500H</w:t>
            </w:r>
          </w:p>
        </w:tc>
        <w:tc>
          <w:tcPr>
            <w:tcW w:w="3192" w:type="dxa"/>
          </w:tcPr>
          <w:p w14:paraId="2D908AE3" w14:textId="77777777" w:rsidR="00986BB3" w:rsidRDefault="00986BB3" w:rsidP="00B33A03">
            <w:pPr>
              <w:pStyle w:val="af5"/>
              <w:ind w:left="0"/>
              <w:cnfStyle w:val="000000100000" w:firstRow="0" w:lastRow="0" w:firstColumn="0" w:lastColumn="0" w:oddVBand="0" w:evenVBand="0" w:oddHBand="1" w:evenHBand="0" w:firstRowFirstColumn="0" w:firstRowLastColumn="0" w:lastRowFirstColumn="0" w:lastRowLastColumn="0"/>
            </w:pPr>
            <w:r>
              <w:t>the thread requested the transaction</w:t>
            </w:r>
          </w:p>
        </w:tc>
        <w:tc>
          <w:tcPr>
            <w:tcW w:w="1879" w:type="dxa"/>
          </w:tcPr>
          <w:p w14:paraId="1D2CEBC7" w14:textId="77777777" w:rsidR="00986BB3" w:rsidRDefault="00986BB3" w:rsidP="00B33A03">
            <w:pPr>
              <w:pStyle w:val="af5"/>
              <w:ind w:left="0"/>
              <w:cnfStyle w:val="000000100000" w:firstRow="0" w:lastRow="0" w:firstColumn="0" w:lastColumn="0" w:oddVBand="0" w:evenVBand="0" w:oddHBand="1" w:evenHBand="0" w:firstRowFirstColumn="0" w:firstRowLastColumn="0" w:lastRowFirstColumn="0" w:lastRowLastColumn="0"/>
            </w:pPr>
            <w:r>
              <w:t xml:space="preserve">01 </w:t>
            </w:r>
          </w:p>
        </w:tc>
      </w:tr>
      <w:tr w:rsidR="00986BB3" w14:paraId="71CEE8EC" w14:textId="77777777" w:rsidTr="00C077D8">
        <w:tc>
          <w:tcPr>
            <w:cnfStyle w:val="001000000000" w:firstRow="0" w:lastRow="0" w:firstColumn="1" w:lastColumn="0" w:oddVBand="0" w:evenVBand="0" w:oddHBand="0" w:evenHBand="0" w:firstRowFirstColumn="0" w:firstRowLastColumn="0" w:lastRowFirstColumn="0" w:lastRowLastColumn="0"/>
            <w:tcW w:w="3153" w:type="dxa"/>
          </w:tcPr>
          <w:p w14:paraId="30380A13" w14:textId="77777777" w:rsidR="00986BB3" w:rsidRDefault="00986BB3" w:rsidP="00B33A03">
            <w:pPr>
              <w:pStyle w:val="af5"/>
              <w:ind w:left="0"/>
            </w:pPr>
            <w:r w:rsidRPr="00D10584">
              <w:t>C2F_ReqAddressQ500H</w:t>
            </w:r>
          </w:p>
        </w:tc>
        <w:tc>
          <w:tcPr>
            <w:tcW w:w="3192" w:type="dxa"/>
          </w:tcPr>
          <w:p w14:paraId="70E75590" w14:textId="77777777" w:rsidR="00986BB3" w:rsidRDefault="00986BB3" w:rsidP="00B33A03">
            <w:pPr>
              <w:pStyle w:val="af5"/>
              <w:ind w:left="0"/>
              <w:cnfStyle w:val="000000000000" w:firstRow="0" w:lastRow="0" w:firstColumn="0" w:lastColumn="0" w:oddVBand="0" w:evenVBand="0" w:oddHBand="0" w:evenHBand="0" w:firstRowFirstColumn="0" w:firstRowLastColumn="0" w:lastRowFirstColumn="0" w:lastRowLastColumn="0"/>
            </w:pPr>
            <w:r>
              <w:t>address to be read data from</w:t>
            </w:r>
          </w:p>
        </w:tc>
        <w:tc>
          <w:tcPr>
            <w:tcW w:w="1879" w:type="dxa"/>
          </w:tcPr>
          <w:p w14:paraId="75CA6D45" w14:textId="77777777" w:rsidR="00986BB3" w:rsidRDefault="00986BB3" w:rsidP="00B33A03">
            <w:pPr>
              <w:pStyle w:val="af5"/>
              <w:ind w:left="0"/>
              <w:cnfStyle w:val="000000000000" w:firstRow="0" w:lastRow="0" w:firstColumn="0" w:lastColumn="0" w:oddVBand="0" w:evenVBand="0" w:oddHBand="0" w:evenHBand="0" w:firstRowFirstColumn="0" w:firstRowLastColumn="0" w:lastRowFirstColumn="0" w:lastRowLastColumn="0"/>
            </w:pPr>
            <w:r w:rsidRPr="003D7160">
              <w:t>0x02000200</w:t>
            </w:r>
          </w:p>
        </w:tc>
      </w:tr>
      <w:tr w:rsidR="00986BB3" w14:paraId="59109B9F" w14:textId="77777777" w:rsidTr="00C077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3" w:type="dxa"/>
          </w:tcPr>
          <w:p w14:paraId="29CAA57D" w14:textId="77777777" w:rsidR="00986BB3" w:rsidRDefault="00986BB3" w:rsidP="00B33A03">
            <w:pPr>
              <w:pStyle w:val="af5"/>
              <w:ind w:left="0"/>
            </w:pPr>
            <w:r w:rsidRPr="00D10584">
              <w:t>C2F_ReqDataQ500H</w:t>
            </w:r>
          </w:p>
        </w:tc>
        <w:tc>
          <w:tcPr>
            <w:tcW w:w="3192" w:type="dxa"/>
          </w:tcPr>
          <w:p w14:paraId="5E3B7AB5" w14:textId="77777777" w:rsidR="00986BB3" w:rsidRDefault="00986BB3" w:rsidP="00B33A03">
            <w:pPr>
              <w:pStyle w:val="af5"/>
              <w:ind w:left="0"/>
              <w:cnfStyle w:val="000000100000" w:firstRow="0" w:lastRow="0" w:firstColumn="0" w:lastColumn="0" w:oddVBand="0" w:evenVBand="0" w:oddHBand="1" w:evenHBand="0" w:firstRowFirstColumn="0" w:firstRowLastColumn="0" w:lastRowFirstColumn="0" w:lastRowLastColumn="0"/>
              <w:rPr>
                <w:rtl/>
              </w:rPr>
            </w:pPr>
            <w:r>
              <w:t>data to be written</w:t>
            </w:r>
          </w:p>
        </w:tc>
        <w:tc>
          <w:tcPr>
            <w:tcW w:w="1879" w:type="dxa"/>
          </w:tcPr>
          <w:p w14:paraId="2ADF6AD7" w14:textId="77777777" w:rsidR="00986BB3" w:rsidRDefault="00986BB3" w:rsidP="00B33A03">
            <w:pPr>
              <w:pStyle w:val="af5"/>
              <w:pBdr>
                <w:bottom w:val="single" w:sz="6" w:space="1" w:color="auto"/>
              </w:pBdr>
              <w:ind w:left="0"/>
              <w:cnfStyle w:val="000000100000" w:firstRow="0" w:lastRow="0" w:firstColumn="0" w:lastColumn="0" w:oddVBand="0" w:evenVBand="0" w:oddHBand="1" w:evenHBand="0" w:firstRowFirstColumn="0" w:firstRowLastColumn="0" w:lastRowFirstColumn="0" w:lastRowLastColumn="0"/>
            </w:pPr>
          </w:p>
          <w:p w14:paraId="581281F6" w14:textId="77777777" w:rsidR="00986BB3" w:rsidRDefault="00986BB3" w:rsidP="00C077D8">
            <w:pPr>
              <w:pStyle w:val="af5"/>
              <w:keepNext/>
              <w:ind w:left="0"/>
              <w:cnfStyle w:val="000000100000" w:firstRow="0" w:lastRow="0" w:firstColumn="0" w:lastColumn="0" w:oddVBand="0" w:evenVBand="0" w:oddHBand="1" w:evenHBand="0" w:firstRowFirstColumn="0" w:firstRowLastColumn="0" w:lastRowFirstColumn="0" w:lastRowLastColumn="0"/>
              <w:rPr>
                <w:rtl/>
              </w:rPr>
            </w:pPr>
          </w:p>
        </w:tc>
      </w:tr>
    </w:tbl>
    <w:p w14:paraId="5A0504B8" w14:textId="59244164" w:rsidR="00C077D8" w:rsidRDefault="00C077D8">
      <w:pPr>
        <w:pStyle w:val="ae"/>
      </w:pPr>
      <w:bookmarkStart w:id="87" w:name="_Toc91955542"/>
      <w:r>
        <w:t xml:space="preserve">Table </w:t>
      </w:r>
      <w:r w:rsidR="00D96F07">
        <w:fldChar w:fldCharType="begin"/>
      </w:r>
      <w:r w:rsidR="00D96F07">
        <w:instrText xml:space="preserve"> SEQ Table \* ARABIC </w:instrText>
      </w:r>
      <w:r w:rsidR="00D96F07">
        <w:fldChar w:fldCharType="separate"/>
      </w:r>
      <w:r w:rsidR="00785D79">
        <w:rPr>
          <w:noProof/>
        </w:rPr>
        <w:t>14</w:t>
      </w:r>
      <w:r w:rsidR="00D96F07">
        <w:rPr>
          <w:noProof/>
        </w:rPr>
        <w:fldChar w:fldCharType="end"/>
      </w:r>
      <w:r>
        <w:t xml:space="preserve"> - C2F read request  packet</w:t>
      </w:r>
      <w:bookmarkEnd w:id="87"/>
    </w:p>
    <w:p w14:paraId="6D2F1A1F" w14:textId="77777777" w:rsidR="00986BB3" w:rsidRDefault="00986BB3" w:rsidP="00986BB3">
      <w:pPr>
        <w:pStyle w:val="af5"/>
        <w:numPr>
          <w:ilvl w:val="1"/>
          <w:numId w:val="11"/>
        </w:numPr>
      </w:pPr>
      <w:r>
        <w:t>A signal called "</w:t>
      </w:r>
      <w:r w:rsidRPr="00F7176E">
        <w:t xml:space="preserve"> T1C2FReq</w:t>
      </w:r>
      <w:r>
        <w:t>" will be set to 1</w:t>
      </w:r>
    </w:p>
    <w:p w14:paraId="4309FEAA" w14:textId="77777777" w:rsidR="00986BB3" w:rsidRDefault="00986BB3" w:rsidP="00986BB3">
      <w:pPr>
        <w:pStyle w:val="af5"/>
        <w:numPr>
          <w:ilvl w:val="1"/>
          <w:numId w:val="11"/>
        </w:numPr>
      </w:pPr>
      <w:r>
        <w:t>A flip-flop with output signal "</w:t>
      </w:r>
      <w:r w:rsidRPr="00BC4F87">
        <w:t>T1RcAccess</w:t>
      </w:r>
      <w:r>
        <w:t>" will be sampled with "1" as the "</w:t>
      </w:r>
      <w:r w:rsidRPr="00BC4F87">
        <w:t xml:space="preserve"> </w:t>
      </w:r>
      <w:r w:rsidRPr="00F7176E">
        <w:t>T1C2FReq</w:t>
      </w:r>
      <w:r>
        <w:t>" signal is used as the Enable bit for the flop.</w:t>
      </w:r>
    </w:p>
    <w:p w14:paraId="717B8CB5" w14:textId="77777777" w:rsidR="00986BB3" w:rsidRDefault="00986BB3" w:rsidP="00986BB3">
      <w:pPr>
        <w:pStyle w:val="af5"/>
        <w:numPr>
          <w:ilvl w:val="1"/>
          <w:numId w:val="11"/>
        </w:numPr>
      </w:pPr>
      <w:r>
        <w:t>"</w:t>
      </w:r>
      <w:r w:rsidRPr="00A26441">
        <w:t xml:space="preserve"> </w:t>
      </w:r>
      <w:r w:rsidRPr="00BC4F87">
        <w:t>T1RcAccess</w:t>
      </w:r>
      <w:r>
        <w:t>" is an output to the Core.</w:t>
      </w:r>
      <w:r w:rsidRPr="00E209F1">
        <w:t xml:space="preserve"> </w:t>
      </w:r>
      <w:r w:rsidRPr="004E19B0">
        <w:rPr>
          <w:noProof/>
        </w:rPr>
        <w:drawing>
          <wp:inline distT="0" distB="0" distL="0" distR="0" wp14:anchorId="09DB8498" wp14:editId="457A7001">
            <wp:extent cx="4858369" cy="3162300"/>
            <wp:effectExtent l="0" t="0" r="0" b="0"/>
            <wp:docPr id="24" name="תמונה 1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תמונה 16" descr="Diagram, schematic&#10;&#10;Description automatically generated"/>
                    <pic:cNvPicPr/>
                  </pic:nvPicPr>
                  <pic:blipFill>
                    <a:blip r:embed="rId95"/>
                    <a:stretch>
                      <a:fillRect/>
                    </a:stretch>
                  </pic:blipFill>
                  <pic:spPr>
                    <a:xfrm>
                      <a:off x="0" y="0"/>
                      <a:ext cx="4864664" cy="3166397"/>
                    </a:xfrm>
                    <a:prstGeom prst="rect">
                      <a:avLst/>
                    </a:prstGeom>
                  </pic:spPr>
                </pic:pic>
              </a:graphicData>
            </a:graphic>
          </wp:inline>
        </w:drawing>
      </w:r>
    </w:p>
    <w:p w14:paraId="2BD1EA80" w14:textId="77777777" w:rsidR="00986BB3" w:rsidRDefault="00986BB3" w:rsidP="00986BB3">
      <w:pPr>
        <w:pStyle w:val="af5"/>
        <w:numPr>
          <w:ilvl w:val="1"/>
          <w:numId w:val="11"/>
        </w:numPr>
      </w:pPr>
      <w:r>
        <w:t xml:space="preserve">in the later cycles, the signal </w:t>
      </w:r>
      <w:r w:rsidRPr="00F7176E">
        <w:t>T1C2FReq</w:t>
      </w:r>
      <w:r>
        <w:t xml:space="preserve"> is set to '0' and the flip flop is locked with the value </w:t>
      </w:r>
      <w:r w:rsidRPr="00BC4F87">
        <w:t>T1RcAccess</w:t>
      </w:r>
      <w:r>
        <w:t xml:space="preserve"> = '1'.</w:t>
      </w:r>
    </w:p>
    <w:p w14:paraId="2F1DF5F6" w14:textId="1881D921" w:rsidR="00986BB3" w:rsidRDefault="00BA1A24" w:rsidP="00986BB3">
      <w:pPr>
        <w:pStyle w:val="af5"/>
        <w:numPr>
          <w:ilvl w:val="1"/>
          <w:numId w:val="11"/>
        </w:numPr>
      </w:pPr>
      <w:r>
        <w:lastRenderedPageBreak/>
        <w:t>The packet signals are sent to the Ring Controller which will allocate a “C2F” Buffer Entry.</w:t>
      </w:r>
      <w:r>
        <w:br/>
        <w:t>eventually The C2F Requests will exit our “Tile” towards the Fabric</w:t>
      </w:r>
      <w:r w:rsidR="00986BB3">
        <w:br/>
      </w:r>
    </w:p>
    <w:p w14:paraId="2B71A075" w14:textId="77777777" w:rsidR="00986BB3" w:rsidRDefault="00986BB3" w:rsidP="00986BB3">
      <w:pPr>
        <w:pStyle w:val="af5"/>
        <w:numPr>
          <w:ilvl w:val="0"/>
          <w:numId w:val="11"/>
        </w:numPr>
      </w:pPr>
      <w:r>
        <w:t>In the core, the signal "</w:t>
      </w:r>
      <w:r w:rsidRPr="00455E8C">
        <w:t xml:space="preserve"> </w:t>
      </w:r>
      <w:r w:rsidRPr="00BC4F87">
        <w:t>T1RcAccess</w:t>
      </w:r>
      <w:r>
        <w:t>" shuts down the enable bit for Thread 1 and freeze it.</w:t>
      </w:r>
      <w:r>
        <w:br/>
      </w:r>
    </w:p>
    <w:p w14:paraId="412563EC" w14:textId="5EEAE3EE" w:rsidR="00986BB3" w:rsidRDefault="003F5686" w:rsidP="00986BB3">
      <w:pPr>
        <w:pStyle w:val="af5"/>
        <w:numPr>
          <w:ilvl w:val="0"/>
          <w:numId w:val="11"/>
        </w:numPr>
      </w:pPr>
      <w:r w:rsidRPr="003F5686">
        <w:t>The packet goes thru the RC and arrives to the designated core (Core Id = 02) with the RC inputs to the D MEM WRAP and the data immediately read from this core memory to the signal "F2C_RspDataQ504H".</w:t>
      </w:r>
      <w:r w:rsidR="00986BB3">
        <w:br/>
      </w:r>
    </w:p>
    <w:p w14:paraId="52773025" w14:textId="77777777" w:rsidR="00986BB3" w:rsidRDefault="00986BB3" w:rsidP="00986BB3">
      <w:pPr>
        <w:pStyle w:val="af5"/>
        <w:numPr>
          <w:ilvl w:val="0"/>
          <w:numId w:val="11"/>
        </w:numPr>
      </w:pPr>
      <w:r>
        <w:t>The packet data send to the Ring Controller and in the RC design it transformed to an C2F respond packet.</w:t>
      </w:r>
    </w:p>
    <w:p w14:paraId="417EEC5C" w14:textId="120D3621" w:rsidR="00986BB3" w:rsidRDefault="00986BB3" w:rsidP="00986BB3">
      <w:pPr>
        <w:pStyle w:val="af5"/>
        <w:numPr>
          <w:ilvl w:val="0"/>
          <w:numId w:val="11"/>
        </w:numPr>
      </w:pPr>
      <w:r>
        <w:t>thru all this time the thread sends the read request is on freeze</w:t>
      </w:r>
      <w:del w:id="88" w:author="Ben David, Amichai" w:date="2021-12-16T21:42:00Z">
        <w:r w:rsidDel="007A7368">
          <w:delText xml:space="preserve"> </w:delText>
        </w:r>
      </w:del>
      <w:r>
        <w:t>.</w:t>
      </w:r>
    </w:p>
    <w:p w14:paraId="3D3E54FF" w14:textId="77777777" w:rsidR="00986BB3" w:rsidRDefault="00986BB3" w:rsidP="00986BB3">
      <w:pPr>
        <w:pStyle w:val="af5"/>
        <w:numPr>
          <w:ilvl w:val="0"/>
          <w:numId w:val="11"/>
        </w:numPr>
      </w:pPr>
      <w:r>
        <w:t>In D MEM WRAP:</w:t>
      </w:r>
      <w:r>
        <w:br/>
      </w:r>
    </w:p>
    <w:p w14:paraId="1B4F90BB" w14:textId="77777777" w:rsidR="00986BB3" w:rsidRDefault="00986BB3" w:rsidP="00986BB3">
      <w:pPr>
        <w:pStyle w:val="af5"/>
        <w:numPr>
          <w:ilvl w:val="1"/>
          <w:numId w:val="11"/>
        </w:numPr>
      </w:pPr>
      <w:r>
        <w:t xml:space="preserve">When C2F Response packet arrived (the signal </w:t>
      </w:r>
      <w:r w:rsidRPr="00F51C1F">
        <w:t>C2F_RspValidQ502H</w:t>
      </w:r>
      <w:r>
        <w:t>='1') a C2F response packet assembled:</w:t>
      </w:r>
      <w:r>
        <w:br/>
      </w:r>
    </w:p>
    <w:tbl>
      <w:tblPr>
        <w:tblStyle w:val="11"/>
        <w:tblW w:w="0" w:type="auto"/>
        <w:tblLook w:val="04A0" w:firstRow="1" w:lastRow="0" w:firstColumn="1" w:lastColumn="0" w:noHBand="0" w:noVBand="1"/>
      </w:tblPr>
      <w:tblGrid>
        <w:gridCol w:w="3153"/>
        <w:gridCol w:w="3192"/>
        <w:gridCol w:w="1879"/>
      </w:tblGrid>
      <w:tr w:rsidR="00986BB3" w14:paraId="61DF8BD9" w14:textId="77777777" w:rsidTr="002631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3" w:type="dxa"/>
          </w:tcPr>
          <w:p w14:paraId="56702475" w14:textId="77777777" w:rsidR="00986BB3" w:rsidRPr="00AD5E84" w:rsidRDefault="00986BB3" w:rsidP="00B33A03">
            <w:pPr>
              <w:pStyle w:val="af5"/>
              <w:ind w:left="0"/>
            </w:pPr>
            <w:r>
              <w:t>packet signal</w:t>
            </w:r>
          </w:p>
        </w:tc>
        <w:tc>
          <w:tcPr>
            <w:tcW w:w="3192" w:type="dxa"/>
          </w:tcPr>
          <w:p w14:paraId="27338422" w14:textId="77777777" w:rsidR="00986BB3" w:rsidRDefault="00986BB3" w:rsidP="00B33A03">
            <w:pPr>
              <w:pStyle w:val="af5"/>
              <w:ind w:left="0"/>
              <w:cnfStyle w:val="100000000000" w:firstRow="1" w:lastRow="0" w:firstColumn="0" w:lastColumn="0" w:oddVBand="0" w:evenVBand="0" w:oddHBand="0" w:evenHBand="0" w:firstRowFirstColumn="0" w:firstRowLastColumn="0" w:lastRowFirstColumn="0" w:lastRowLastColumn="0"/>
            </w:pPr>
            <w:r>
              <w:t>description</w:t>
            </w:r>
          </w:p>
        </w:tc>
        <w:tc>
          <w:tcPr>
            <w:tcW w:w="1879" w:type="dxa"/>
          </w:tcPr>
          <w:p w14:paraId="7E60C7D7" w14:textId="77777777" w:rsidR="00986BB3" w:rsidRDefault="00986BB3" w:rsidP="00B33A03">
            <w:pPr>
              <w:pStyle w:val="af5"/>
              <w:ind w:left="0"/>
              <w:cnfStyle w:val="100000000000" w:firstRow="1" w:lastRow="0" w:firstColumn="0" w:lastColumn="0" w:oddVBand="0" w:evenVBand="0" w:oddHBand="0" w:evenHBand="0" w:firstRowFirstColumn="0" w:firstRowLastColumn="0" w:lastRowFirstColumn="0" w:lastRowLastColumn="0"/>
            </w:pPr>
            <w:r>
              <w:t>value</w:t>
            </w:r>
          </w:p>
        </w:tc>
      </w:tr>
      <w:tr w:rsidR="00986BB3" w14:paraId="65EF8376" w14:textId="77777777" w:rsidTr="002631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3" w:type="dxa"/>
          </w:tcPr>
          <w:p w14:paraId="5804F0B4" w14:textId="77777777" w:rsidR="00986BB3" w:rsidRDefault="00986BB3" w:rsidP="00B33A03">
            <w:pPr>
              <w:pStyle w:val="af5"/>
              <w:ind w:left="0"/>
            </w:pPr>
            <w:r w:rsidRPr="00D276C6">
              <w:t>C2F_RspValidQ502H</w:t>
            </w:r>
          </w:p>
        </w:tc>
        <w:tc>
          <w:tcPr>
            <w:tcW w:w="3192" w:type="dxa"/>
          </w:tcPr>
          <w:p w14:paraId="5093004F" w14:textId="77777777" w:rsidR="00986BB3" w:rsidRPr="00101560" w:rsidRDefault="00986BB3" w:rsidP="00B33A03">
            <w:pPr>
              <w:pStyle w:val="af5"/>
              <w:ind w:left="0"/>
              <w:cnfStyle w:val="000000100000" w:firstRow="0" w:lastRow="0" w:firstColumn="0" w:lastColumn="0" w:oddVBand="0" w:evenVBand="0" w:oddHBand="1" w:evenHBand="0" w:firstRowFirstColumn="0" w:firstRowLastColumn="0" w:lastRowFirstColumn="0" w:lastRowLastColumn="0"/>
              <w:rPr>
                <w:b/>
                <w:bCs/>
              </w:rPr>
            </w:pPr>
            <w:r>
              <w:t>comes as an input from RC</w:t>
            </w:r>
          </w:p>
        </w:tc>
        <w:tc>
          <w:tcPr>
            <w:tcW w:w="1879" w:type="dxa"/>
          </w:tcPr>
          <w:p w14:paraId="327FA526" w14:textId="77777777" w:rsidR="00986BB3" w:rsidRDefault="00986BB3" w:rsidP="00B33A03">
            <w:pPr>
              <w:pStyle w:val="af5"/>
              <w:ind w:left="0"/>
              <w:cnfStyle w:val="000000100000" w:firstRow="0" w:lastRow="0" w:firstColumn="0" w:lastColumn="0" w:oddVBand="0" w:evenVBand="0" w:oddHBand="1" w:evenHBand="0" w:firstRowFirstColumn="0" w:firstRowLastColumn="0" w:lastRowFirstColumn="0" w:lastRowLastColumn="0"/>
            </w:pPr>
            <w:r>
              <w:t>1</w:t>
            </w:r>
          </w:p>
        </w:tc>
      </w:tr>
      <w:tr w:rsidR="00986BB3" w14:paraId="6E4C02FB" w14:textId="77777777" w:rsidTr="00263139">
        <w:tc>
          <w:tcPr>
            <w:cnfStyle w:val="001000000000" w:firstRow="0" w:lastRow="0" w:firstColumn="1" w:lastColumn="0" w:oddVBand="0" w:evenVBand="0" w:oddHBand="0" w:evenHBand="0" w:firstRowFirstColumn="0" w:firstRowLastColumn="0" w:lastRowFirstColumn="0" w:lastRowLastColumn="0"/>
            <w:tcW w:w="3153" w:type="dxa"/>
          </w:tcPr>
          <w:p w14:paraId="30932BD9" w14:textId="77777777" w:rsidR="00986BB3" w:rsidRDefault="00986BB3" w:rsidP="00B33A03">
            <w:pPr>
              <w:pStyle w:val="af5"/>
              <w:ind w:left="0"/>
            </w:pPr>
            <w:r w:rsidRPr="00EA48DF">
              <w:t>C2F_RspThreadIDQ502H</w:t>
            </w:r>
          </w:p>
        </w:tc>
        <w:tc>
          <w:tcPr>
            <w:tcW w:w="3192" w:type="dxa"/>
          </w:tcPr>
          <w:p w14:paraId="1905DF7A" w14:textId="77777777" w:rsidR="00986BB3" w:rsidRDefault="00986BB3" w:rsidP="00B33A03">
            <w:pPr>
              <w:pStyle w:val="af5"/>
              <w:ind w:left="0"/>
              <w:cnfStyle w:val="000000000000" w:firstRow="0" w:lastRow="0" w:firstColumn="0" w:lastColumn="0" w:oddVBand="0" w:evenVBand="0" w:oddHBand="0" w:evenHBand="0" w:firstRowFirstColumn="0" w:firstRowLastColumn="0" w:lastRowFirstColumn="0" w:lastRowLastColumn="0"/>
            </w:pPr>
            <w:r>
              <w:t>the thread requested the original transaction</w:t>
            </w:r>
          </w:p>
        </w:tc>
        <w:tc>
          <w:tcPr>
            <w:tcW w:w="1879" w:type="dxa"/>
          </w:tcPr>
          <w:p w14:paraId="115B1547" w14:textId="77777777" w:rsidR="00986BB3" w:rsidRDefault="00986BB3" w:rsidP="00B33A03">
            <w:pPr>
              <w:pStyle w:val="af5"/>
              <w:ind w:left="0"/>
              <w:cnfStyle w:val="000000000000" w:firstRow="0" w:lastRow="0" w:firstColumn="0" w:lastColumn="0" w:oddVBand="0" w:evenVBand="0" w:oddHBand="0" w:evenHBand="0" w:firstRowFirstColumn="0" w:firstRowLastColumn="0" w:lastRowFirstColumn="0" w:lastRowLastColumn="0"/>
            </w:pPr>
            <w:r>
              <w:t xml:space="preserve">01 </w:t>
            </w:r>
          </w:p>
        </w:tc>
      </w:tr>
      <w:tr w:rsidR="00986BB3" w14:paraId="027F5990" w14:textId="77777777" w:rsidTr="002631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3" w:type="dxa"/>
          </w:tcPr>
          <w:p w14:paraId="751B4E3E" w14:textId="77777777" w:rsidR="00986BB3" w:rsidRDefault="00986BB3" w:rsidP="00B33A03">
            <w:pPr>
              <w:pStyle w:val="af5"/>
              <w:ind w:left="0"/>
            </w:pPr>
            <w:r w:rsidRPr="000E6AC3">
              <w:t>C2F_RspDataQ502H</w:t>
            </w:r>
          </w:p>
        </w:tc>
        <w:tc>
          <w:tcPr>
            <w:tcW w:w="3192" w:type="dxa"/>
          </w:tcPr>
          <w:p w14:paraId="3395927E" w14:textId="77777777" w:rsidR="00986BB3" w:rsidRDefault="00986BB3" w:rsidP="00B33A03">
            <w:pPr>
              <w:pStyle w:val="af5"/>
              <w:ind w:left="0"/>
              <w:cnfStyle w:val="000000100000" w:firstRow="0" w:lastRow="0" w:firstColumn="0" w:lastColumn="0" w:oddVBand="0" w:evenVBand="0" w:oddHBand="1" w:evenHBand="0" w:firstRowFirstColumn="0" w:firstRowLastColumn="0" w:lastRowFirstColumn="0" w:lastRowLastColumn="0"/>
              <w:rPr>
                <w:rtl/>
              </w:rPr>
            </w:pPr>
            <w:r>
              <w:t>data that read</w:t>
            </w:r>
          </w:p>
        </w:tc>
        <w:tc>
          <w:tcPr>
            <w:tcW w:w="1879" w:type="dxa"/>
          </w:tcPr>
          <w:p w14:paraId="0C21A9E4" w14:textId="77777777" w:rsidR="00986BB3" w:rsidRDefault="00986BB3" w:rsidP="00263139">
            <w:pPr>
              <w:pStyle w:val="af5"/>
              <w:keepNext/>
              <w:ind w:left="0"/>
              <w:cnfStyle w:val="000000100000" w:firstRow="0" w:lastRow="0" w:firstColumn="0" w:lastColumn="0" w:oddVBand="0" w:evenVBand="0" w:oddHBand="1" w:evenHBand="0" w:firstRowFirstColumn="0" w:firstRowLastColumn="0" w:lastRowFirstColumn="0" w:lastRowLastColumn="0"/>
              <w:rPr>
                <w:rtl/>
              </w:rPr>
            </w:pPr>
            <w:r>
              <w:t>some data</w:t>
            </w:r>
          </w:p>
        </w:tc>
      </w:tr>
    </w:tbl>
    <w:p w14:paraId="72D38014" w14:textId="6B8C00FC" w:rsidR="00263139" w:rsidRDefault="00263139">
      <w:pPr>
        <w:pStyle w:val="ae"/>
      </w:pPr>
      <w:bookmarkStart w:id="89" w:name="_Toc91955543"/>
      <w:r>
        <w:t xml:space="preserve">Table </w:t>
      </w:r>
      <w:r w:rsidR="00D96F07">
        <w:fldChar w:fldCharType="begin"/>
      </w:r>
      <w:r w:rsidR="00D96F07">
        <w:instrText xml:space="preserve"> SEQ Table \* ARABIC </w:instrText>
      </w:r>
      <w:r w:rsidR="00D96F07">
        <w:fldChar w:fldCharType="separate"/>
      </w:r>
      <w:r w:rsidR="00785D79">
        <w:rPr>
          <w:noProof/>
        </w:rPr>
        <w:t>15</w:t>
      </w:r>
      <w:r w:rsidR="00D96F07">
        <w:rPr>
          <w:noProof/>
        </w:rPr>
        <w:fldChar w:fldCharType="end"/>
      </w:r>
      <w:r>
        <w:t xml:space="preserve"> - C2F response packet</w:t>
      </w:r>
      <w:bookmarkEnd w:id="89"/>
    </w:p>
    <w:p w14:paraId="6A9B9299" w14:textId="77777777" w:rsidR="00986BB3" w:rsidRDefault="00986BB3" w:rsidP="00986BB3">
      <w:pPr>
        <w:pStyle w:val="af5"/>
        <w:numPr>
          <w:ilvl w:val="1"/>
          <w:numId w:val="11"/>
        </w:numPr>
      </w:pPr>
      <w:r>
        <w:t>A signal "</w:t>
      </w:r>
      <w:r w:rsidRPr="001A20B0">
        <w:t>T1C2FRes</w:t>
      </w:r>
      <w:r>
        <w:t>" set to '1' and that signal uses as the Enable bit for a flip-flop that samples the "</w:t>
      </w:r>
      <w:r w:rsidRPr="004F5FB4">
        <w:t>C2F_RspDataQ502H</w:t>
      </w:r>
      <w:r>
        <w:t>" data on a signal called "</w:t>
      </w:r>
      <w:r w:rsidRPr="004F5FB4">
        <w:t>T1Data</w:t>
      </w:r>
      <w:r>
        <w:t xml:space="preserve">". in the next cycle the </w:t>
      </w:r>
      <w:r w:rsidRPr="001A20B0">
        <w:t>T1C2FRes</w:t>
      </w:r>
      <w:r>
        <w:t xml:space="preserve"> is set to '0' and "</w:t>
      </w:r>
      <w:r w:rsidRPr="004F5FB4">
        <w:t>T1Data</w:t>
      </w:r>
      <w:r>
        <w:t>" is locked on the value that "</w:t>
      </w:r>
      <w:r w:rsidRPr="004F5FB4">
        <w:t>C2F_RspDataQ502H</w:t>
      </w:r>
      <w:r>
        <w:t>" was when the packet arrived. this feature is used in order to save this data until the turn of the thread that sent the original read request comes.</w:t>
      </w:r>
    </w:p>
    <w:p w14:paraId="6D53D4A5" w14:textId="77777777" w:rsidR="00986BB3" w:rsidRDefault="00986BB3" w:rsidP="00986BB3">
      <w:pPr>
        <w:pStyle w:val="af5"/>
        <w:numPr>
          <w:ilvl w:val="1"/>
          <w:numId w:val="11"/>
        </w:numPr>
      </w:pPr>
      <w:r>
        <w:t>When the thread's turn arrives, a signal named "</w:t>
      </w:r>
      <w:r w:rsidRPr="00A32151">
        <w:t>C2F_RspDataQ503H</w:t>
      </w:r>
      <w:r>
        <w:t>" get the data from "</w:t>
      </w:r>
      <w:r w:rsidRPr="004F5FB4">
        <w:t>T1Data</w:t>
      </w:r>
      <w:r>
        <w:t>" and will sampled to "</w:t>
      </w:r>
      <w:r w:rsidRPr="00ED1CDF">
        <w:t>C2F_RspDataQ504H</w:t>
      </w:r>
      <w:r>
        <w:t>".</w:t>
      </w:r>
      <w:r>
        <w:br/>
      </w:r>
      <w:r w:rsidRPr="002D47B8">
        <w:rPr>
          <w:noProof/>
        </w:rPr>
        <w:drawing>
          <wp:inline distT="0" distB="0" distL="0" distR="0" wp14:anchorId="0527C214" wp14:editId="614D1DAE">
            <wp:extent cx="5325739" cy="3200400"/>
            <wp:effectExtent l="0" t="0" r="8890" b="0"/>
            <wp:docPr id="25" name="תמונה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תמונה 14" descr="Diagram&#10;&#10;Description automatically generated"/>
                    <pic:cNvPicPr/>
                  </pic:nvPicPr>
                  <pic:blipFill>
                    <a:blip r:embed="rId96"/>
                    <a:stretch>
                      <a:fillRect/>
                    </a:stretch>
                  </pic:blipFill>
                  <pic:spPr>
                    <a:xfrm>
                      <a:off x="0" y="0"/>
                      <a:ext cx="5328650" cy="3202150"/>
                    </a:xfrm>
                    <a:prstGeom prst="rect">
                      <a:avLst/>
                    </a:prstGeom>
                  </pic:spPr>
                </pic:pic>
              </a:graphicData>
            </a:graphic>
          </wp:inline>
        </w:drawing>
      </w:r>
      <w:r>
        <w:br/>
      </w:r>
    </w:p>
    <w:p w14:paraId="44119F59" w14:textId="77777777" w:rsidR="00986BB3" w:rsidRDefault="00986BB3" w:rsidP="00986BB3">
      <w:pPr>
        <w:pStyle w:val="af5"/>
        <w:numPr>
          <w:ilvl w:val="1"/>
          <w:numId w:val="11"/>
        </w:numPr>
      </w:pPr>
      <w:r>
        <w:lastRenderedPageBreak/>
        <w:t>another signal named "</w:t>
      </w:r>
      <w:r w:rsidRPr="000F3758">
        <w:t xml:space="preserve"> T1C2F_Match</w:t>
      </w:r>
      <w:r>
        <w:t>" is sampled to '1' by another flop with Enable bit as "</w:t>
      </w:r>
      <w:r w:rsidRPr="00806389">
        <w:t>T1C2FRes</w:t>
      </w:r>
      <w:r>
        <w:t xml:space="preserve">" like the previous flop. </w:t>
      </w:r>
      <w:r w:rsidRPr="00B7777C">
        <w:rPr>
          <w:noProof/>
        </w:rPr>
        <w:drawing>
          <wp:inline distT="0" distB="0" distL="0" distR="0" wp14:anchorId="667880B0" wp14:editId="37EDD008">
            <wp:extent cx="5023444" cy="3000375"/>
            <wp:effectExtent l="0" t="0" r="6350" b="0"/>
            <wp:docPr id="33" name="תמונה 1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תמונה 15" descr="Diagram, schematic&#10;&#10;Description automatically generated"/>
                    <pic:cNvPicPr/>
                  </pic:nvPicPr>
                  <pic:blipFill>
                    <a:blip r:embed="rId97"/>
                    <a:stretch>
                      <a:fillRect/>
                    </a:stretch>
                  </pic:blipFill>
                  <pic:spPr>
                    <a:xfrm>
                      <a:off x="0" y="0"/>
                      <a:ext cx="5028775" cy="3003559"/>
                    </a:xfrm>
                    <a:prstGeom prst="rect">
                      <a:avLst/>
                    </a:prstGeom>
                  </pic:spPr>
                </pic:pic>
              </a:graphicData>
            </a:graphic>
          </wp:inline>
        </w:drawing>
      </w:r>
    </w:p>
    <w:p w14:paraId="731AF843" w14:textId="074C9048" w:rsidR="00986BB3" w:rsidRDefault="00986BB3" w:rsidP="00986BB3">
      <w:pPr>
        <w:pStyle w:val="af5"/>
        <w:numPr>
          <w:ilvl w:val="1"/>
          <w:numId w:val="11"/>
        </w:numPr>
      </w:pPr>
      <w:r>
        <w:t>Signal named "</w:t>
      </w:r>
      <w:r w:rsidRPr="003B6587">
        <w:t>C2F_Match_Q103H</w:t>
      </w:r>
      <w:r>
        <w:t>" will set to '1' when "</w:t>
      </w:r>
      <w:r w:rsidRPr="004F5FB4">
        <w:t>T1Data</w:t>
      </w:r>
      <w:r>
        <w:t xml:space="preserve">"='1' and the running thread is thread 1.  When the thread </w:t>
      </w:r>
      <w:r w:rsidR="007A7368">
        <w:t>turns</w:t>
      </w:r>
      <w:r>
        <w:t xml:space="preserve"> arrived, this signal will indicate the D MEM WRAP </w:t>
      </w:r>
      <w:r w:rsidR="007A7368">
        <w:t>output signal</w:t>
      </w:r>
      <w:r>
        <w:t xml:space="preserve"> "</w:t>
      </w:r>
      <w:r w:rsidRPr="00321F7F">
        <w:t xml:space="preserve"> MemRdDataQ104H</w:t>
      </w:r>
      <w:r>
        <w:t>" to take the value of "</w:t>
      </w:r>
      <w:r w:rsidRPr="00ED1CDF">
        <w:t>C2F_RspDataQ504H</w:t>
      </w:r>
      <w:r>
        <w:t>".</w:t>
      </w:r>
      <w:r>
        <w:br/>
      </w:r>
    </w:p>
    <w:p w14:paraId="6CB327DC" w14:textId="77777777" w:rsidR="00986BB3" w:rsidRDefault="00986BB3" w:rsidP="00986BB3">
      <w:pPr>
        <w:pStyle w:val="af5"/>
        <w:numPr>
          <w:ilvl w:val="1"/>
          <w:numId w:val="11"/>
        </w:numPr>
      </w:pPr>
      <w:r>
        <w:t>Signal named "</w:t>
      </w:r>
      <w:r w:rsidRPr="002E06D1">
        <w:t>RstT1RcAccess</w:t>
      </w:r>
      <w:r>
        <w:t>" will set to '1' when "</w:t>
      </w:r>
      <w:r w:rsidRPr="009C7E19">
        <w:t>C2F_Match_Q103H</w:t>
      </w:r>
      <w:r>
        <w:t>" is '1' and the current thread is thread 1. this signal will reset the flip flop with output signal "</w:t>
      </w:r>
      <w:r w:rsidRPr="005C7919">
        <w:t>T1RcAccess</w:t>
      </w:r>
      <w:r>
        <w:t>" back to '0' and this will release thread 1 from Freeze and its PC will continue.</w:t>
      </w:r>
    </w:p>
    <w:p w14:paraId="300D1723" w14:textId="77777777" w:rsidR="00986BB3" w:rsidRDefault="00986BB3" w:rsidP="00986BB3">
      <w:pPr>
        <w:pStyle w:val="af5"/>
        <w:numPr>
          <w:ilvl w:val="1"/>
          <w:numId w:val="11"/>
        </w:numPr>
      </w:pPr>
      <w:r>
        <w:t>"</w:t>
      </w:r>
      <w:r w:rsidRPr="00257B4A">
        <w:t xml:space="preserve"> </w:t>
      </w:r>
      <w:r w:rsidRPr="00321F7F">
        <w:t>MemRdDataQ104H</w:t>
      </w:r>
      <w:r>
        <w:t>" signal will be transferred to the core with the data read from another core.</w:t>
      </w:r>
      <w:r>
        <w:br/>
      </w:r>
      <w:r>
        <w:br/>
      </w:r>
    </w:p>
    <w:p w14:paraId="013D6911" w14:textId="77777777" w:rsidR="00986BB3" w:rsidRPr="009D6C83" w:rsidRDefault="00986BB3" w:rsidP="00986BB3">
      <w:pPr>
        <w:pStyle w:val="af5"/>
        <w:ind w:left="360"/>
      </w:pPr>
    </w:p>
    <w:p w14:paraId="1448EBF6" w14:textId="5631F523" w:rsidR="00014A07" w:rsidRPr="00014A07" w:rsidRDefault="00014A07" w:rsidP="00032773">
      <w:pPr>
        <w:pStyle w:val="2"/>
        <w:numPr>
          <w:ilvl w:val="0"/>
          <w:numId w:val="0"/>
        </w:numPr>
        <w:ind w:left="576"/>
      </w:pPr>
    </w:p>
    <w:sectPr w:rsidR="00014A07" w:rsidRPr="00014A07" w:rsidSect="003E0A30">
      <w:pgSz w:w="11906" w:h="16838"/>
      <w:pgMar w:top="567" w:right="1440" w:bottom="567" w:left="1440"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 w:author="Ben David, Amichai" w:date="2021-12-16T21:51:00Z" w:initials="BDA">
    <w:p w14:paraId="7D1DD997" w14:textId="77777777" w:rsidR="00316A39" w:rsidRDefault="00316A39" w:rsidP="00316A39">
      <w:pPr>
        <w:pStyle w:val="aff6"/>
      </w:pPr>
      <w:r>
        <w:rPr>
          <w:rStyle w:val="aff5"/>
        </w:rPr>
        <w:annotationRef/>
      </w:r>
      <w:r>
        <w:t>Fix this Table to the correct Paramters</w:t>
      </w:r>
    </w:p>
  </w:comment>
  <w:comment w:id="78" w:author="Ben David, Amichai" w:date="2021-12-16T21:28:00Z" w:initials="BDA">
    <w:p w14:paraId="7090A73E" w14:textId="77777777" w:rsidR="00101536" w:rsidRDefault="00101536" w:rsidP="00101536">
      <w:pPr>
        <w:pStyle w:val="aff6"/>
      </w:pPr>
      <w:r>
        <w:rPr>
          <w:rStyle w:val="aff5"/>
        </w:rPr>
        <w:annotationRef/>
      </w:r>
      <w:r>
        <w:t>Here</w:t>
      </w:r>
    </w:p>
  </w:comment>
  <w:comment w:id="79" w:author="Adi Levy" w:date="2021-12-31T13:55:00Z" w:initials="AL">
    <w:p w14:paraId="786CF220" w14:textId="77777777" w:rsidR="00101536" w:rsidRDefault="00101536" w:rsidP="00101536">
      <w:pPr>
        <w:pStyle w:val="aff6"/>
      </w:pPr>
      <w:r>
        <w:rPr>
          <w:rStyle w:val="aff5"/>
        </w:rPr>
        <w:annotationRef/>
      </w:r>
    </w:p>
  </w:comment>
  <w:comment w:id="85" w:author="Ben David, Amichai" w:date="2021-12-16T21:39:00Z" w:initials="BDA">
    <w:p w14:paraId="46CA641C" w14:textId="3FFFD532" w:rsidR="00E05E27" w:rsidRDefault="00E05E27">
      <w:pPr>
        <w:pStyle w:val="aff6"/>
      </w:pPr>
      <w:r>
        <w:rPr>
          <w:rStyle w:val="aff5"/>
        </w:rPr>
        <w:annotationRef/>
      </w:r>
      <w:r>
        <w:t>Please Fix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D1DD997" w15:done="0"/>
  <w15:commentEx w15:paraId="7090A73E" w15:done="1"/>
  <w15:commentEx w15:paraId="786CF220" w15:paraIdParent="7090A73E" w15:done="1"/>
  <w15:commentEx w15:paraId="46CA641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7AEFC1" w16cex:dateUtc="2021-12-16T19:51:00Z"/>
  <w16cex:commentExtensible w16cex:durableId="25662E09" w16cex:dateUtc="2021-12-16T19:28:00Z"/>
  <w16cex:commentExtensible w16cex:durableId="25798A36" w16cex:dateUtc="2021-12-31T11:55:00Z"/>
  <w16cex:commentExtensible w16cex:durableId="25663094" w16cex:dateUtc="2021-12-16T19: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D1DD997" w16cid:durableId="257AEFC1"/>
  <w16cid:commentId w16cid:paraId="7090A73E" w16cid:durableId="25662E09"/>
  <w16cid:commentId w16cid:paraId="786CF220" w16cid:durableId="25798A36"/>
  <w16cid:commentId w16cid:paraId="46CA641C" w16cid:durableId="2566309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BC70C4" w14:textId="77777777" w:rsidR="00D96F07" w:rsidRDefault="00D96F07" w:rsidP="00EA2839">
      <w:pPr>
        <w:spacing w:after="0" w:line="240" w:lineRule="auto"/>
      </w:pPr>
      <w:r>
        <w:separator/>
      </w:r>
    </w:p>
  </w:endnote>
  <w:endnote w:type="continuationSeparator" w:id="0">
    <w:p w14:paraId="4E48AAA2" w14:textId="77777777" w:rsidR="00D96F07" w:rsidRDefault="00D96F07" w:rsidP="00EA28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MBX12">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0613979"/>
      <w:docPartObj>
        <w:docPartGallery w:val="Page Numbers (Bottom of Page)"/>
        <w:docPartUnique/>
      </w:docPartObj>
    </w:sdtPr>
    <w:sdtEndPr>
      <w:rPr>
        <w:noProof/>
      </w:rPr>
    </w:sdtEndPr>
    <w:sdtContent>
      <w:p w14:paraId="694235DB" w14:textId="53C19042" w:rsidR="00BD5358" w:rsidRDefault="00BD5358">
        <w:pPr>
          <w:pStyle w:val="af9"/>
          <w:jc w:val="center"/>
        </w:pPr>
        <w:r>
          <w:fldChar w:fldCharType="begin"/>
        </w:r>
        <w:r>
          <w:instrText xml:space="preserve"> PAGE   \* MERGEFORMAT </w:instrText>
        </w:r>
        <w:r>
          <w:fldChar w:fldCharType="separate"/>
        </w:r>
        <w:r>
          <w:rPr>
            <w:noProof/>
          </w:rPr>
          <w:t>2</w:t>
        </w:r>
        <w:r>
          <w:rPr>
            <w:noProof/>
          </w:rPr>
          <w:fldChar w:fldCharType="end"/>
        </w:r>
      </w:p>
    </w:sdtContent>
  </w:sdt>
  <w:p w14:paraId="45680670" w14:textId="77777777" w:rsidR="00BD5358" w:rsidRDefault="00BD5358">
    <w:pPr>
      <w:pStyle w:val="af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8FE5F7" w14:textId="77777777" w:rsidR="00D96F07" w:rsidRDefault="00D96F07" w:rsidP="00EA2839">
      <w:pPr>
        <w:spacing w:after="0" w:line="240" w:lineRule="auto"/>
      </w:pPr>
      <w:r>
        <w:separator/>
      </w:r>
    </w:p>
  </w:footnote>
  <w:footnote w:type="continuationSeparator" w:id="0">
    <w:p w14:paraId="081FDF7A" w14:textId="77777777" w:rsidR="00D96F07" w:rsidRDefault="00D96F07" w:rsidP="00EA283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BCD68" w14:textId="5B332DB5" w:rsidR="00BD5358" w:rsidRPr="006B6AC4" w:rsidRDefault="002B5F59" w:rsidP="004C0633">
    <w:pPr>
      <w:pStyle w:val="af7"/>
      <w:pBdr>
        <w:top w:val="single" w:sz="12" w:space="0" w:color="auto"/>
        <w:bottom w:val="single" w:sz="12" w:space="1" w:color="auto"/>
      </w:pBdr>
      <w:rPr>
        <w:lang w:val="pt-BR"/>
      </w:rPr>
    </w:pPr>
    <w:r>
      <w:rPr>
        <w:rFonts w:ascii="Arial" w:hAnsi="Arial" w:cs="Arial"/>
        <w:lang w:val="pt-BR"/>
      </w:rPr>
      <w:t>gpc_4t</w:t>
    </w:r>
    <w:r w:rsidR="003C37B8">
      <w:rPr>
        <w:lang w:val="pt-BR"/>
      </w:rPr>
      <w:tab/>
    </w:r>
    <w:r w:rsidR="003C37B8">
      <w:rPr>
        <w:lang w:val="pt-BR"/>
      </w:rPr>
      <w:tab/>
      <w:t>MAS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31DDC"/>
    <w:multiLevelType w:val="hybridMultilevel"/>
    <w:tmpl w:val="7E2AB6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7F4889"/>
    <w:multiLevelType w:val="hybridMultilevel"/>
    <w:tmpl w:val="D2D49C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82775B"/>
    <w:multiLevelType w:val="multilevel"/>
    <w:tmpl w:val="0EBA3C40"/>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3" w15:restartNumberingAfterBreak="0">
    <w:nsid w:val="176E07E7"/>
    <w:multiLevelType w:val="hybridMultilevel"/>
    <w:tmpl w:val="2C7287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CEE5DDB"/>
    <w:multiLevelType w:val="hybridMultilevel"/>
    <w:tmpl w:val="CAC6B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E686996"/>
    <w:multiLevelType w:val="hybridMultilevel"/>
    <w:tmpl w:val="7E2AB60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40FA0A6F"/>
    <w:multiLevelType w:val="hybridMultilevel"/>
    <w:tmpl w:val="C8FE68C0"/>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454227A8"/>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1434A16"/>
    <w:multiLevelType w:val="hybridMultilevel"/>
    <w:tmpl w:val="810AF0FE"/>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58435950"/>
    <w:multiLevelType w:val="hybridMultilevel"/>
    <w:tmpl w:val="36F49EF2"/>
    <w:lvl w:ilvl="0" w:tplc="2000000F">
      <w:start w:val="1"/>
      <w:numFmt w:val="decimal"/>
      <w:lvlText w:val="%1."/>
      <w:lvlJc w:val="left"/>
      <w:pPr>
        <w:ind w:left="360" w:hanging="360"/>
      </w:p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0" w15:restartNumberingAfterBreak="0">
    <w:nsid w:val="5AED7E01"/>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35627F4"/>
    <w:multiLevelType w:val="hybridMultilevel"/>
    <w:tmpl w:val="F0CEB1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6652327C"/>
    <w:multiLevelType w:val="hybridMultilevel"/>
    <w:tmpl w:val="E7762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37F14AC"/>
    <w:multiLevelType w:val="hybridMultilevel"/>
    <w:tmpl w:val="AFA0F9AE"/>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9"/>
  </w:num>
  <w:num w:numId="2">
    <w:abstractNumId w:val="2"/>
  </w:num>
  <w:num w:numId="3">
    <w:abstractNumId w:val="13"/>
  </w:num>
  <w:num w:numId="4">
    <w:abstractNumId w:val="11"/>
  </w:num>
  <w:num w:numId="5">
    <w:abstractNumId w:val="8"/>
  </w:num>
  <w:num w:numId="6">
    <w:abstractNumId w:val="3"/>
  </w:num>
  <w:num w:numId="7">
    <w:abstractNumId w:val="1"/>
  </w:num>
  <w:num w:numId="8">
    <w:abstractNumId w:val="0"/>
  </w:num>
  <w:num w:numId="9">
    <w:abstractNumId w:val="5"/>
  </w:num>
  <w:num w:numId="10">
    <w:abstractNumId w:val="10"/>
  </w:num>
  <w:num w:numId="11">
    <w:abstractNumId w:val="7"/>
  </w:num>
  <w:num w:numId="12">
    <w:abstractNumId w:val="12"/>
  </w:num>
  <w:num w:numId="13">
    <w:abstractNumId w:val="4"/>
  </w:num>
  <w:num w:numId="14">
    <w:abstractNumId w:val="6"/>
  </w:num>
  <w:numIdMacAtCleanup w:val="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en David, Amichai">
    <w15:presenceInfo w15:providerId="AD" w15:userId="S::amichai.ben.david@intel.com::61db3613-8e7d-462d-ad89-c92cdcbd783e"/>
  </w15:person>
  <w15:person w15:author="Adi Levy">
    <w15:presenceInfo w15:providerId="AD" w15:userId="S::adi.levy@campus.technion.ac.il::a8761358-a268-46f9-a40e-13a812d7460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7E53"/>
    <w:rsid w:val="00001248"/>
    <w:rsid w:val="0000204C"/>
    <w:rsid w:val="000027B1"/>
    <w:rsid w:val="0000305E"/>
    <w:rsid w:val="000039D1"/>
    <w:rsid w:val="00004E83"/>
    <w:rsid w:val="00005382"/>
    <w:rsid w:val="00005E6F"/>
    <w:rsid w:val="0000673D"/>
    <w:rsid w:val="00006D2B"/>
    <w:rsid w:val="000074D7"/>
    <w:rsid w:val="00007716"/>
    <w:rsid w:val="00010323"/>
    <w:rsid w:val="000110D6"/>
    <w:rsid w:val="0001153E"/>
    <w:rsid w:val="000119CD"/>
    <w:rsid w:val="00012279"/>
    <w:rsid w:val="000123F8"/>
    <w:rsid w:val="000124E1"/>
    <w:rsid w:val="000128E1"/>
    <w:rsid w:val="00014A07"/>
    <w:rsid w:val="00015D3A"/>
    <w:rsid w:val="00020463"/>
    <w:rsid w:val="0002138C"/>
    <w:rsid w:val="000215CD"/>
    <w:rsid w:val="000216B1"/>
    <w:rsid w:val="00021C82"/>
    <w:rsid w:val="00021E85"/>
    <w:rsid w:val="00023659"/>
    <w:rsid w:val="00024FF6"/>
    <w:rsid w:val="000251B1"/>
    <w:rsid w:val="0002539E"/>
    <w:rsid w:val="000253CF"/>
    <w:rsid w:val="000253ED"/>
    <w:rsid w:val="00025967"/>
    <w:rsid w:val="0003212F"/>
    <w:rsid w:val="0003268B"/>
    <w:rsid w:val="00032773"/>
    <w:rsid w:val="00033968"/>
    <w:rsid w:val="00033F84"/>
    <w:rsid w:val="00034309"/>
    <w:rsid w:val="00034E6B"/>
    <w:rsid w:val="0004035E"/>
    <w:rsid w:val="00041F0F"/>
    <w:rsid w:val="00042797"/>
    <w:rsid w:val="0004286E"/>
    <w:rsid w:val="00044641"/>
    <w:rsid w:val="0005001E"/>
    <w:rsid w:val="000500B5"/>
    <w:rsid w:val="00050221"/>
    <w:rsid w:val="000506B3"/>
    <w:rsid w:val="00054075"/>
    <w:rsid w:val="000543C4"/>
    <w:rsid w:val="00055240"/>
    <w:rsid w:val="00055665"/>
    <w:rsid w:val="00055B08"/>
    <w:rsid w:val="00055B3D"/>
    <w:rsid w:val="000566DF"/>
    <w:rsid w:val="00060C19"/>
    <w:rsid w:val="00060F44"/>
    <w:rsid w:val="0006156F"/>
    <w:rsid w:val="0006191A"/>
    <w:rsid w:val="000626AD"/>
    <w:rsid w:val="00062F36"/>
    <w:rsid w:val="0006421A"/>
    <w:rsid w:val="00064B51"/>
    <w:rsid w:val="00065E15"/>
    <w:rsid w:val="0006736B"/>
    <w:rsid w:val="00067833"/>
    <w:rsid w:val="000705D1"/>
    <w:rsid w:val="00070621"/>
    <w:rsid w:val="000706AB"/>
    <w:rsid w:val="00070921"/>
    <w:rsid w:val="00071165"/>
    <w:rsid w:val="00071D0D"/>
    <w:rsid w:val="00072043"/>
    <w:rsid w:val="0007217B"/>
    <w:rsid w:val="0007265E"/>
    <w:rsid w:val="00072E4C"/>
    <w:rsid w:val="00073077"/>
    <w:rsid w:val="00073ACC"/>
    <w:rsid w:val="000746D0"/>
    <w:rsid w:val="000750A3"/>
    <w:rsid w:val="000755B9"/>
    <w:rsid w:val="0007569F"/>
    <w:rsid w:val="000769EF"/>
    <w:rsid w:val="00076A3C"/>
    <w:rsid w:val="00076B50"/>
    <w:rsid w:val="000777C2"/>
    <w:rsid w:val="000807F6"/>
    <w:rsid w:val="00080D38"/>
    <w:rsid w:val="00080ECE"/>
    <w:rsid w:val="000818A6"/>
    <w:rsid w:val="00081C0C"/>
    <w:rsid w:val="00082533"/>
    <w:rsid w:val="00082C72"/>
    <w:rsid w:val="000830E1"/>
    <w:rsid w:val="00083D76"/>
    <w:rsid w:val="00084784"/>
    <w:rsid w:val="00084889"/>
    <w:rsid w:val="00084C7E"/>
    <w:rsid w:val="00084F7C"/>
    <w:rsid w:val="00087110"/>
    <w:rsid w:val="000907D7"/>
    <w:rsid w:val="000907F0"/>
    <w:rsid w:val="000912EB"/>
    <w:rsid w:val="00092EFB"/>
    <w:rsid w:val="00093C9F"/>
    <w:rsid w:val="00093E4B"/>
    <w:rsid w:val="0009676F"/>
    <w:rsid w:val="0009762E"/>
    <w:rsid w:val="00097B64"/>
    <w:rsid w:val="000A1455"/>
    <w:rsid w:val="000A36DE"/>
    <w:rsid w:val="000A3C99"/>
    <w:rsid w:val="000A3F15"/>
    <w:rsid w:val="000A47EA"/>
    <w:rsid w:val="000A4DDE"/>
    <w:rsid w:val="000A4F7E"/>
    <w:rsid w:val="000A5010"/>
    <w:rsid w:val="000A64CC"/>
    <w:rsid w:val="000A6997"/>
    <w:rsid w:val="000A6B09"/>
    <w:rsid w:val="000A6F0E"/>
    <w:rsid w:val="000A7578"/>
    <w:rsid w:val="000B03BD"/>
    <w:rsid w:val="000B0488"/>
    <w:rsid w:val="000B0ED2"/>
    <w:rsid w:val="000B21CB"/>
    <w:rsid w:val="000B2DF0"/>
    <w:rsid w:val="000B411D"/>
    <w:rsid w:val="000B4834"/>
    <w:rsid w:val="000B4F1D"/>
    <w:rsid w:val="000B5148"/>
    <w:rsid w:val="000B66DC"/>
    <w:rsid w:val="000C0ADC"/>
    <w:rsid w:val="000C0D5D"/>
    <w:rsid w:val="000C240E"/>
    <w:rsid w:val="000C241F"/>
    <w:rsid w:val="000C5F79"/>
    <w:rsid w:val="000D050D"/>
    <w:rsid w:val="000D0918"/>
    <w:rsid w:val="000D0C10"/>
    <w:rsid w:val="000D1575"/>
    <w:rsid w:val="000D188C"/>
    <w:rsid w:val="000D1991"/>
    <w:rsid w:val="000D2327"/>
    <w:rsid w:val="000D2E50"/>
    <w:rsid w:val="000D3B11"/>
    <w:rsid w:val="000D405E"/>
    <w:rsid w:val="000D4117"/>
    <w:rsid w:val="000D41E5"/>
    <w:rsid w:val="000D4C47"/>
    <w:rsid w:val="000D4C59"/>
    <w:rsid w:val="000D6CB8"/>
    <w:rsid w:val="000D7137"/>
    <w:rsid w:val="000D7C3E"/>
    <w:rsid w:val="000D7DBC"/>
    <w:rsid w:val="000E17AF"/>
    <w:rsid w:val="000E31FE"/>
    <w:rsid w:val="000E3593"/>
    <w:rsid w:val="000E35D9"/>
    <w:rsid w:val="000E3817"/>
    <w:rsid w:val="000E50B0"/>
    <w:rsid w:val="000E52E1"/>
    <w:rsid w:val="000E6395"/>
    <w:rsid w:val="000E704B"/>
    <w:rsid w:val="000E7083"/>
    <w:rsid w:val="000F18DE"/>
    <w:rsid w:val="000F1CB8"/>
    <w:rsid w:val="000F1DD6"/>
    <w:rsid w:val="000F20E6"/>
    <w:rsid w:val="000F224B"/>
    <w:rsid w:val="000F29CA"/>
    <w:rsid w:val="000F3721"/>
    <w:rsid w:val="000F497C"/>
    <w:rsid w:val="000F4A67"/>
    <w:rsid w:val="000F54C5"/>
    <w:rsid w:val="000F5703"/>
    <w:rsid w:val="000F572E"/>
    <w:rsid w:val="000F5885"/>
    <w:rsid w:val="000F5B49"/>
    <w:rsid w:val="000F77F6"/>
    <w:rsid w:val="00100090"/>
    <w:rsid w:val="001002CE"/>
    <w:rsid w:val="001006C5"/>
    <w:rsid w:val="00100740"/>
    <w:rsid w:val="00100CB2"/>
    <w:rsid w:val="00101536"/>
    <w:rsid w:val="0010230C"/>
    <w:rsid w:val="001024BE"/>
    <w:rsid w:val="00102A64"/>
    <w:rsid w:val="00103ED0"/>
    <w:rsid w:val="001044C3"/>
    <w:rsid w:val="00104748"/>
    <w:rsid w:val="0010477D"/>
    <w:rsid w:val="001047EB"/>
    <w:rsid w:val="00105513"/>
    <w:rsid w:val="0010652E"/>
    <w:rsid w:val="00106555"/>
    <w:rsid w:val="00107B5B"/>
    <w:rsid w:val="00107EAD"/>
    <w:rsid w:val="001110A1"/>
    <w:rsid w:val="0011264A"/>
    <w:rsid w:val="00113787"/>
    <w:rsid w:val="00114713"/>
    <w:rsid w:val="00114B49"/>
    <w:rsid w:val="001152A6"/>
    <w:rsid w:val="00115A21"/>
    <w:rsid w:val="00115BEB"/>
    <w:rsid w:val="0011628F"/>
    <w:rsid w:val="00116A26"/>
    <w:rsid w:val="00117176"/>
    <w:rsid w:val="0011739A"/>
    <w:rsid w:val="001177D7"/>
    <w:rsid w:val="00120436"/>
    <w:rsid w:val="001208B5"/>
    <w:rsid w:val="00121365"/>
    <w:rsid w:val="00121A34"/>
    <w:rsid w:val="00121F33"/>
    <w:rsid w:val="0012546C"/>
    <w:rsid w:val="00125F9B"/>
    <w:rsid w:val="0012654E"/>
    <w:rsid w:val="0012738B"/>
    <w:rsid w:val="00130490"/>
    <w:rsid w:val="00130B5F"/>
    <w:rsid w:val="0013161B"/>
    <w:rsid w:val="0013386A"/>
    <w:rsid w:val="00133D3A"/>
    <w:rsid w:val="001366BA"/>
    <w:rsid w:val="00136B71"/>
    <w:rsid w:val="00140E6D"/>
    <w:rsid w:val="00140F7B"/>
    <w:rsid w:val="0014131A"/>
    <w:rsid w:val="00141BE5"/>
    <w:rsid w:val="00142108"/>
    <w:rsid w:val="0014220C"/>
    <w:rsid w:val="00143572"/>
    <w:rsid w:val="00143850"/>
    <w:rsid w:val="00143D7D"/>
    <w:rsid w:val="0014485B"/>
    <w:rsid w:val="00145212"/>
    <w:rsid w:val="00145B0F"/>
    <w:rsid w:val="00145B26"/>
    <w:rsid w:val="00145DEE"/>
    <w:rsid w:val="00146653"/>
    <w:rsid w:val="00147CA1"/>
    <w:rsid w:val="00151466"/>
    <w:rsid w:val="00152FAD"/>
    <w:rsid w:val="001533EC"/>
    <w:rsid w:val="00154F73"/>
    <w:rsid w:val="00156BA7"/>
    <w:rsid w:val="00156F91"/>
    <w:rsid w:val="001571D5"/>
    <w:rsid w:val="0016044B"/>
    <w:rsid w:val="001609DE"/>
    <w:rsid w:val="00160AF4"/>
    <w:rsid w:val="00162D2D"/>
    <w:rsid w:val="00163A79"/>
    <w:rsid w:val="00163D97"/>
    <w:rsid w:val="001645AD"/>
    <w:rsid w:val="0016490B"/>
    <w:rsid w:val="00164D6E"/>
    <w:rsid w:val="00164DA3"/>
    <w:rsid w:val="001650F4"/>
    <w:rsid w:val="001656F7"/>
    <w:rsid w:val="00165AC8"/>
    <w:rsid w:val="00167FA5"/>
    <w:rsid w:val="001706EA"/>
    <w:rsid w:val="00172BF3"/>
    <w:rsid w:val="00172F69"/>
    <w:rsid w:val="00173F9F"/>
    <w:rsid w:val="001751B5"/>
    <w:rsid w:val="001755D9"/>
    <w:rsid w:val="00176422"/>
    <w:rsid w:val="0017693B"/>
    <w:rsid w:val="00181367"/>
    <w:rsid w:val="00181E42"/>
    <w:rsid w:val="00181FD7"/>
    <w:rsid w:val="00182412"/>
    <w:rsid w:val="00183321"/>
    <w:rsid w:val="0018346A"/>
    <w:rsid w:val="00183531"/>
    <w:rsid w:val="00184321"/>
    <w:rsid w:val="0018455D"/>
    <w:rsid w:val="00184D01"/>
    <w:rsid w:val="00185051"/>
    <w:rsid w:val="0018671F"/>
    <w:rsid w:val="00187B02"/>
    <w:rsid w:val="00187FF8"/>
    <w:rsid w:val="001907CC"/>
    <w:rsid w:val="001909AB"/>
    <w:rsid w:val="00191436"/>
    <w:rsid w:val="001920BB"/>
    <w:rsid w:val="00193129"/>
    <w:rsid w:val="00193ABA"/>
    <w:rsid w:val="00193B6A"/>
    <w:rsid w:val="00194B8D"/>
    <w:rsid w:val="00195690"/>
    <w:rsid w:val="00196FD0"/>
    <w:rsid w:val="0019754A"/>
    <w:rsid w:val="00197A4F"/>
    <w:rsid w:val="001A1BA3"/>
    <w:rsid w:val="001A2063"/>
    <w:rsid w:val="001A26FA"/>
    <w:rsid w:val="001A29CB"/>
    <w:rsid w:val="001A2A37"/>
    <w:rsid w:val="001A2EEB"/>
    <w:rsid w:val="001A3BB0"/>
    <w:rsid w:val="001A3FDA"/>
    <w:rsid w:val="001A4151"/>
    <w:rsid w:val="001A4BC9"/>
    <w:rsid w:val="001A6112"/>
    <w:rsid w:val="001A6410"/>
    <w:rsid w:val="001A665F"/>
    <w:rsid w:val="001A690F"/>
    <w:rsid w:val="001B11A9"/>
    <w:rsid w:val="001B1470"/>
    <w:rsid w:val="001B21E4"/>
    <w:rsid w:val="001B3A3E"/>
    <w:rsid w:val="001B4C9F"/>
    <w:rsid w:val="001B5B74"/>
    <w:rsid w:val="001B5C7E"/>
    <w:rsid w:val="001B647D"/>
    <w:rsid w:val="001B6525"/>
    <w:rsid w:val="001B6BA3"/>
    <w:rsid w:val="001B6C5F"/>
    <w:rsid w:val="001B6FEA"/>
    <w:rsid w:val="001B726E"/>
    <w:rsid w:val="001C0358"/>
    <w:rsid w:val="001C079B"/>
    <w:rsid w:val="001C13B2"/>
    <w:rsid w:val="001C25AF"/>
    <w:rsid w:val="001C2F80"/>
    <w:rsid w:val="001C3198"/>
    <w:rsid w:val="001C3EC6"/>
    <w:rsid w:val="001C5E21"/>
    <w:rsid w:val="001C6E69"/>
    <w:rsid w:val="001C6EDC"/>
    <w:rsid w:val="001C7AB5"/>
    <w:rsid w:val="001D0E98"/>
    <w:rsid w:val="001D0F03"/>
    <w:rsid w:val="001D2294"/>
    <w:rsid w:val="001D22F8"/>
    <w:rsid w:val="001D4083"/>
    <w:rsid w:val="001D44F0"/>
    <w:rsid w:val="001D4833"/>
    <w:rsid w:val="001D4929"/>
    <w:rsid w:val="001D4A5E"/>
    <w:rsid w:val="001D4B0B"/>
    <w:rsid w:val="001D4CF3"/>
    <w:rsid w:val="001D5B93"/>
    <w:rsid w:val="001D66B7"/>
    <w:rsid w:val="001D67AE"/>
    <w:rsid w:val="001E02CB"/>
    <w:rsid w:val="001E109E"/>
    <w:rsid w:val="001E17E9"/>
    <w:rsid w:val="001E1E3F"/>
    <w:rsid w:val="001E2203"/>
    <w:rsid w:val="001E37CB"/>
    <w:rsid w:val="001E3839"/>
    <w:rsid w:val="001E3B8D"/>
    <w:rsid w:val="001E456C"/>
    <w:rsid w:val="001E47F6"/>
    <w:rsid w:val="001E59CE"/>
    <w:rsid w:val="001E5CD9"/>
    <w:rsid w:val="001E5DFF"/>
    <w:rsid w:val="001E714B"/>
    <w:rsid w:val="001F0001"/>
    <w:rsid w:val="001F490C"/>
    <w:rsid w:val="001F4DD0"/>
    <w:rsid w:val="001F58C8"/>
    <w:rsid w:val="001F61A5"/>
    <w:rsid w:val="001F63F7"/>
    <w:rsid w:val="001F7284"/>
    <w:rsid w:val="001F72FF"/>
    <w:rsid w:val="001F7355"/>
    <w:rsid w:val="001F7F0F"/>
    <w:rsid w:val="002016F5"/>
    <w:rsid w:val="00201CB0"/>
    <w:rsid w:val="00201D88"/>
    <w:rsid w:val="002028F3"/>
    <w:rsid w:val="00202E3D"/>
    <w:rsid w:val="00202F9D"/>
    <w:rsid w:val="002050E3"/>
    <w:rsid w:val="00205293"/>
    <w:rsid w:val="00205BE5"/>
    <w:rsid w:val="00205D35"/>
    <w:rsid w:val="0020677C"/>
    <w:rsid w:val="00206BFE"/>
    <w:rsid w:val="00206EA7"/>
    <w:rsid w:val="00207292"/>
    <w:rsid w:val="002124D8"/>
    <w:rsid w:val="00212BF1"/>
    <w:rsid w:val="00213367"/>
    <w:rsid w:val="00213DA2"/>
    <w:rsid w:val="002143F5"/>
    <w:rsid w:val="002144B0"/>
    <w:rsid w:val="00214C52"/>
    <w:rsid w:val="002150E8"/>
    <w:rsid w:val="002165C8"/>
    <w:rsid w:val="00217C14"/>
    <w:rsid w:val="00217CF2"/>
    <w:rsid w:val="00220BB7"/>
    <w:rsid w:val="002216EC"/>
    <w:rsid w:val="002217CA"/>
    <w:rsid w:val="00221A08"/>
    <w:rsid w:val="00221D89"/>
    <w:rsid w:val="00223E29"/>
    <w:rsid w:val="00223EA2"/>
    <w:rsid w:val="00224CB6"/>
    <w:rsid w:val="00224FC4"/>
    <w:rsid w:val="0022501F"/>
    <w:rsid w:val="00225821"/>
    <w:rsid w:val="0022584D"/>
    <w:rsid w:val="00225D5A"/>
    <w:rsid w:val="00226867"/>
    <w:rsid w:val="002269EF"/>
    <w:rsid w:val="002272DA"/>
    <w:rsid w:val="00227C1E"/>
    <w:rsid w:val="00230AD4"/>
    <w:rsid w:val="002335DF"/>
    <w:rsid w:val="00233C09"/>
    <w:rsid w:val="00233EBA"/>
    <w:rsid w:val="0023456E"/>
    <w:rsid w:val="00234DD3"/>
    <w:rsid w:val="00234EE1"/>
    <w:rsid w:val="0023607E"/>
    <w:rsid w:val="002377C2"/>
    <w:rsid w:val="00237FCD"/>
    <w:rsid w:val="0024234E"/>
    <w:rsid w:val="00242B2F"/>
    <w:rsid w:val="00243682"/>
    <w:rsid w:val="00244245"/>
    <w:rsid w:val="00244F62"/>
    <w:rsid w:val="0024545D"/>
    <w:rsid w:val="00246992"/>
    <w:rsid w:val="00247E2C"/>
    <w:rsid w:val="0025007A"/>
    <w:rsid w:val="0025011D"/>
    <w:rsid w:val="002501BC"/>
    <w:rsid w:val="00250DCE"/>
    <w:rsid w:val="00252172"/>
    <w:rsid w:val="0025260B"/>
    <w:rsid w:val="0025263C"/>
    <w:rsid w:val="00252C08"/>
    <w:rsid w:val="00252C23"/>
    <w:rsid w:val="00252FFD"/>
    <w:rsid w:val="00253537"/>
    <w:rsid w:val="00254C85"/>
    <w:rsid w:val="0025784F"/>
    <w:rsid w:val="00260217"/>
    <w:rsid w:val="002607CC"/>
    <w:rsid w:val="00260C5D"/>
    <w:rsid w:val="00260D46"/>
    <w:rsid w:val="00260DBD"/>
    <w:rsid w:val="0026250D"/>
    <w:rsid w:val="0026267D"/>
    <w:rsid w:val="00262E29"/>
    <w:rsid w:val="00262FC5"/>
    <w:rsid w:val="00263139"/>
    <w:rsid w:val="002639B4"/>
    <w:rsid w:val="00263D7C"/>
    <w:rsid w:val="0026508D"/>
    <w:rsid w:val="00265A47"/>
    <w:rsid w:val="00266745"/>
    <w:rsid w:val="002709C2"/>
    <w:rsid w:val="00271539"/>
    <w:rsid w:val="002717BA"/>
    <w:rsid w:val="00271FCC"/>
    <w:rsid w:val="00272FD8"/>
    <w:rsid w:val="002738FE"/>
    <w:rsid w:val="00273D79"/>
    <w:rsid w:val="00274DB8"/>
    <w:rsid w:val="00274E75"/>
    <w:rsid w:val="00276149"/>
    <w:rsid w:val="002767AF"/>
    <w:rsid w:val="002804EA"/>
    <w:rsid w:val="00280799"/>
    <w:rsid w:val="00280857"/>
    <w:rsid w:val="00280E40"/>
    <w:rsid w:val="00281950"/>
    <w:rsid w:val="00281F3C"/>
    <w:rsid w:val="00282A48"/>
    <w:rsid w:val="00282C6E"/>
    <w:rsid w:val="002846B5"/>
    <w:rsid w:val="002859A9"/>
    <w:rsid w:val="00286B5C"/>
    <w:rsid w:val="00286E97"/>
    <w:rsid w:val="00290114"/>
    <w:rsid w:val="00290834"/>
    <w:rsid w:val="002917FB"/>
    <w:rsid w:val="00291E3B"/>
    <w:rsid w:val="00293F57"/>
    <w:rsid w:val="00294C1C"/>
    <w:rsid w:val="0029512C"/>
    <w:rsid w:val="00295181"/>
    <w:rsid w:val="00295487"/>
    <w:rsid w:val="00295C3E"/>
    <w:rsid w:val="00295E9D"/>
    <w:rsid w:val="002962F7"/>
    <w:rsid w:val="00296735"/>
    <w:rsid w:val="00296816"/>
    <w:rsid w:val="00297C4F"/>
    <w:rsid w:val="002A0657"/>
    <w:rsid w:val="002A1171"/>
    <w:rsid w:val="002A19B8"/>
    <w:rsid w:val="002A1DA1"/>
    <w:rsid w:val="002A23B7"/>
    <w:rsid w:val="002A2C85"/>
    <w:rsid w:val="002A3129"/>
    <w:rsid w:val="002A4193"/>
    <w:rsid w:val="002A4274"/>
    <w:rsid w:val="002A4968"/>
    <w:rsid w:val="002A4A24"/>
    <w:rsid w:val="002A4CDE"/>
    <w:rsid w:val="002A5691"/>
    <w:rsid w:val="002A59A5"/>
    <w:rsid w:val="002A5A02"/>
    <w:rsid w:val="002A5AB0"/>
    <w:rsid w:val="002A6622"/>
    <w:rsid w:val="002A76F5"/>
    <w:rsid w:val="002A78A0"/>
    <w:rsid w:val="002B0526"/>
    <w:rsid w:val="002B0BF3"/>
    <w:rsid w:val="002B13DB"/>
    <w:rsid w:val="002B4BCF"/>
    <w:rsid w:val="002B4C61"/>
    <w:rsid w:val="002B58A9"/>
    <w:rsid w:val="002B5D3A"/>
    <w:rsid w:val="002B5F59"/>
    <w:rsid w:val="002B66A3"/>
    <w:rsid w:val="002B6BD1"/>
    <w:rsid w:val="002B6E96"/>
    <w:rsid w:val="002B70C4"/>
    <w:rsid w:val="002B72E5"/>
    <w:rsid w:val="002B7A88"/>
    <w:rsid w:val="002B7AB4"/>
    <w:rsid w:val="002C2782"/>
    <w:rsid w:val="002C285D"/>
    <w:rsid w:val="002C3C87"/>
    <w:rsid w:val="002C495B"/>
    <w:rsid w:val="002C5778"/>
    <w:rsid w:val="002C6A6A"/>
    <w:rsid w:val="002D0398"/>
    <w:rsid w:val="002D0414"/>
    <w:rsid w:val="002D0699"/>
    <w:rsid w:val="002D0918"/>
    <w:rsid w:val="002D0ECF"/>
    <w:rsid w:val="002D19A8"/>
    <w:rsid w:val="002D2133"/>
    <w:rsid w:val="002D22A6"/>
    <w:rsid w:val="002D23BC"/>
    <w:rsid w:val="002D4889"/>
    <w:rsid w:val="002D5389"/>
    <w:rsid w:val="002D5CCD"/>
    <w:rsid w:val="002D60F5"/>
    <w:rsid w:val="002D6107"/>
    <w:rsid w:val="002D6EA7"/>
    <w:rsid w:val="002D7470"/>
    <w:rsid w:val="002D7920"/>
    <w:rsid w:val="002D7D81"/>
    <w:rsid w:val="002E0805"/>
    <w:rsid w:val="002E0E0C"/>
    <w:rsid w:val="002E135C"/>
    <w:rsid w:val="002E173F"/>
    <w:rsid w:val="002E31BA"/>
    <w:rsid w:val="002E36E2"/>
    <w:rsid w:val="002E37CD"/>
    <w:rsid w:val="002E3AF6"/>
    <w:rsid w:val="002E47AC"/>
    <w:rsid w:val="002E5056"/>
    <w:rsid w:val="002E60A5"/>
    <w:rsid w:val="002E64AA"/>
    <w:rsid w:val="002E7197"/>
    <w:rsid w:val="002E7600"/>
    <w:rsid w:val="002E7811"/>
    <w:rsid w:val="002E7DD3"/>
    <w:rsid w:val="002F09B9"/>
    <w:rsid w:val="002F0E9E"/>
    <w:rsid w:val="002F124D"/>
    <w:rsid w:val="002F1A1C"/>
    <w:rsid w:val="002F1F45"/>
    <w:rsid w:val="002F244E"/>
    <w:rsid w:val="002F2CC5"/>
    <w:rsid w:val="002F4EA8"/>
    <w:rsid w:val="002F645D"/>
    <w:rsid w:val="002F7AD2"/>
    <w:rsid w:val="002F7B51"/>
    <w:rsid w:val="003000F4"/>
    <w:rsid w:val="0030032A"/>
    <w:rsid w:val="00301B40"/>
    <w:rsid w:val="0030335E"/>
    <w:rsid w:val="00305B90"/>
    <w:rsid w:val="00306891"/>
    <w:rsid w:val="00312A06"/>
    <w:rsid w:val="00312E2C"/>
    <w:rsid w:val="0031339F"/>
    <w:rsid w:val="0031497F"/>
    <w:rsid w:val="00316A39"/>
    <w:rsid w:val="0031775F"/>
    <w:rsid w:val="0032174B"/>
    <w:rsid w:val="00321F52"/>
    <w:rsid w:val="003225A2"/>
    <w:rsid w:val="0032392B"/>
    <w:rsid w:val="00323FAB"/>
    <w:rsid w:val="003272C2"/>
    <w:rsid w:val="003272E1"/>
    <w:rsid w:val="003274FC"/>
    <w:rsid w:val="0033031B"/>
    <w:rsid w:val="003304F7"/>
    <w:rsid w:val="0033100D"/>
    <w:rsid w:val="00331A12"/>
    <w:rsid w:val="0033488B"/>
    <w:rsid w:val="00335B74"/>
    <w:rsid w:val="003367E4"/>
    <w:rsid w:val="003378FC"/>
    <w:rsid w:val="00340A49"/>
    <w:rsid w:val="00340D27"/>
    <w:rsid w:val="00341258"/>
    <w:rsid w:val="003415EE"/>
    <w:rsid w:val="003416BB"/>
    <w:rsid w:val="00341E50"/>
    <w:rsid w:val="00342ECC"/>
    <w:rsid w:val="003430EE"/>
    <w:rsid w:val="0034341E"/>
    <w:rsid w:val="00344EEE"/>
    <w:rsid w:val="0034542B"/>
    <w:rsid w:val="00345B20"/>
    <w:rsid w:val="0034691A"/>
    <w:rsid w:val="00346A7C"/>
    <w:rsid w:val="003473F6"/>
    <w:rsid w:val="00347484"/>
    <w:rsid w:val="00347740"/>
    <w:rsid w:val="003479F8"/>
    <w:rsid w:val="003502AA"/>
    <w:rsid w:val="00350B33"/>
    <w:rsid w:val="003514AC"/>
    <w:rsid w:val="00351654"/>
    <w:rsid w:val="00351C1B"/>
    <w:rsid w:val="00352894"/>
    <w:rsid w:val="00354657"/>
    <w:rsid w:val="00354D59"/>
    <w:rsid w:val="00354FE4"/>
    <w:rsid w:val="00355410"/>
    <w:rsid w:val="00355468"/>
    <w:rsid w:val="0035691B"/>
    <w:rsid w:val="00357797"/>
    <w:rsid w:val="00360405"/>
    <w:rsid w:val="00362328"/>
    <w:rsid w:val="00362578"/>
    <w:rsid w:val="003634C4"/>
    <w:rsid w:val="003642B7"/>
    <w:rsid w:val="00364835"/>
    <w:rsid w:val="0036517C"/>
    <w:rsid w:val="0036564E"/>
    <w:rsid w:val="00366051"/>
    <w:rsid w:val="003661B3"/>
    <w:rsid w:val="00366A83"/>
    <w:rsid w:val="00366E57"/>
    <w:rsid w:val="0036763E"/>
    <w:rsid w:val="00367CF1"/>
    <w:rsid w:val="00370013"/>
    <w:rsid w:val="003728F0"/>
    <w:rsid w:val="00373281"/>
    <w:rsid w:val="003751C2"/>
    <w:rsid w:val="00376965"/>
    <w:rsid w:val="0037703F"/>
    <w:rsid w:val="00377ABD"/>
    <w:rsid w:val="0038188F"/>
    <w:rsid w:val="0038379A"/>
    <w:rsid w:val="00385E94"/>
    <w:rsid w:val="003861A5"/>
    <w:rsid w:val="003867C8"/>
    <w:rsid w:val="003874B0"/>
    <w:rsid w:val="00387F5B"/>
    <w:rsid w:val="00390633"/>
    <w:rsid w:val="0039117D"/>
    <w:rsid w:val="003912C0"/>
    <w:rsid w:val="00391683"/>
    <w:rsid w:val="00391C6B"/>
    <w:rsid w:val="00391D12"/>
    <w:rsid w:val="00392691"/>
    <w:rsid w:val="00392887"/>
    <w:rsid w:val="00392E14"/>
    <w:rsid w:val="003935DE"/>
    <w:rsid w:val="00393A29"/>
    <w:rsid w:val="00393D19"/>
    <w:rsid w:val="00394530"/>
    <w:rsid w:val="003946F7"/>
    <w:rsid w:val="00394B17"/>
    <w:rsid w:val="0039594A"/>
    <w:rsid w:val="003962BA"/>
    <w:rsid w:val="003A1901"/>
    <w:rsid w:val="003A22FF"/>
    <w:rsid w:val="003A2D2D"/>
    <w:rsid w:val="003A37FF"/>
    <w:rsid w:val="003A3BF3"/>
    <w:rsid w:val="003A4512"/>
    <w:rsid w:val="003A65E3"/>
    <w:rsid w:val="003A704B"/>
    <w:rsid w:val="003A7438"/>
    <w:rsid w:val="003B0994"/>
    <w:rsid w:val="003B2B94"/>
    <w:rsid w:val="003B3779"/>
    <w:rsid w:val="003B3D45"/>
    <w:rsid w:val="003B44C7"/>
    <w:rsid w:val="003B44D4"/>
    <w:rsid w:val="003B4A45"/>
    <w:rsid w:val="003B5F70"/>
    <w:rsid w:val="003B6EFB"/>
    <w:rsid w:val="003B7269"/>
    <w:rsid w:val="003B7F71"/>
    <w:rsid w:val="003C00FA"/>
    <w:rsid w:val="003C2EF9"/>
    <w:rsid w:val="003C31DE"/>
    <w:rsid w:val="003C37B8"/>
    <w:rsid w:val="003C4D2A"/>
    <w:rsid w:val="003C5254"/>
    <w:rsid w:val="003C59D6"/>
    <w:rsid w:val="003C6440"/>
    <w:rsid w:val="003C74E0"/>
    <w:rsid w:val="003C753C"/>
    <w:rsid w:val="003C7DAF"/>
    <w:rsid w:val="003D0AE7"/>
    <w:rsid w:val="003D0B71"/>
    <w:rsid w:val="003D1504"/>
    <w:rsid w:val="003D201A"/>
    <w:rsid w:val="003D253C"/>
    <w:rsid w:val="003D2B00"/>
    <w:rsid w:val="003D48A1"/>
    <w:rsid w:val="003D4E4B"/>
    <w:rsid w:val="003D5E61"/>
    <w:rsid w:val="003D7732"/>
    <w:rsid w:val="003E04A4"/>
    <w:rsid w:val="003E0A30"/>
    <w:rsid w:val="003E0EAB"/>
    <w:rsid w:val="003E11AC"/>
    <w:rsid w:val="003E1956"/>
    <w:rsid w:val="003E19F2"/>
    <w:rsid w:val="003E1EB8"/>
    <w:rsid w:val="003E24A7"/>
    <w:rsid w:val="003E27C8"/>
    <w:rsid w:val="003E646C"/>
    <w:rsid w:val="003E6B9C"/>
    <w:rsid w:val="003E7CFF"/>
    <w:rsid w:val="003E7E5C"/>
    <w:rsid w:val="003F0DE6"/>
    <w:rsid w:val="003F0EAD"/>
    <w:rsid w:val="003F101C"/>
    <w:rsid w:val="003F10B4"/>
    <w:rsid w:val="003F1A16"/>
    <w:rsid w:val="003F1C53"/>
    <w:rsid w:val="003F1FC0"/>
    <w:rsid w:val="003F24EB"/>
    <w:rsid w:val="003F304B"/>
    <w:rsid w:val="003F453F"/>
    <w:rsid w:val="003F4681"/>
    <w:rsid w:val="003F4EE0"/>
    <w:rsid w:val="003F510A"/>
    <w:rsid w:val="003F5686"/>
    <w:rsid w:val="003F6A7D"/>
    <w:rsid w:val="003F6C45"/>
    <w:rsid w:val="003F761D"/>
    <w:rsid w:val="00400171"/>
    <w:rsid w:val="004005B1"/>
    <w:rsid w:val="00400DC3"/>
    <w:rsid w:val="004014F0"/>
    <w:rsid w:val="00401870"/>
    <w:rsid w:val="00401DCA"/>
    <w:rsid w:val="00401DE5"/>
    <w:rsid w:val="00401EEE"/>
    <w:rsid w:val="00402289"/>
    <w:rsid w:val="0040243E"/>
    <w:rsid w:val="00402E3C"/>
    <w:rsid w:val="00403B5F"/>
    <w:rsid w:val="00404195"/>
    <w:rsid w:val="00404ACE"/>
    <w:rsid w:val="0040505B"/>
    <w:rsid w:val="0040535D"/>
    <w:rsid w:val="0040551D"/>
    <w:rsid w:val="00405C56"/>
    <w:rsid w:val="00406809"/>
    <w:rsid w:val="00406843"/>
    <w:rsid w:val="00406876"/>
    <w:rsid w:val="00406EEC"/>
    <w:rsid w:val="0041042C"/>
    <w:rsid w:val="004106B0"/>
    <w:rsid w:val="00411067"/>
    <w:rsid w:val="00411A84"/>
    <w:rsid w:val="0041327E"/>
    <w:rsid w:val="0041335C"/>
    <w:rsid w:val="00413B78"/>
    <w:rsid w:val="00414E19"/>
    <w:rsid w:val="00414E96"/>
    <w:rsid w:val="00415570"/>
    <w:rsid w:val="004164A5"/>
    <w:rsid w:val="00416A21"/>
    <w:rsid w:val="00416D7B"/>
    <w:rsid w:val="004170EE"/>
    <w:rsid w:val="004178C9"/>
    <w:rsid w:val="00417A42"/>
    <w:rsid w:val="00417B2F"/>
    <w:rsid w:val="00420827"/>
    <w:rsid w:val="00420902"/>
    <w:rsid w:val="0042127A"/>
    <w:rsid w:val="00421A46"/>
    <w:rsid w:val="00421CCF"/>
    <w:rsid w:val="00421D91"/>
    <w:rsid w:val="004223A7"/>
    <w:rsid w:val="00422EDB"/>
    <w:rsid w:val="00422F8C"/>
    <w:rsid w:val="0042326C"/>
    <w:rsid w:val="0042352B"/>
    <w:rsid w:val="00424245"/>
    <w:rsid w:val="00424758"/>
    <w:rsid w:val="00425103"/>
    <w:rsid w:val="00425F3A"/>
    <w:rsid w:val="00427671"/>
    <w:rsid w:val="00427A66"/>
    <w:rsid w:val="00427B4A"/>
    <w:rsid w:val="004304EE"/>
    <w:rsid w:val="00430A5B"/>
    <w:rsid w:val="00430FD2"/>
    <w:rsid w:val="00431CAC"/>
    <w:rsid w:val="0043366F"/>
    <w:rsid w:val="0043413E"/>
    <w:rsid w:val="004343C3"/>
    <w:rsid w:val="00434C12"/>
    <w:rsid w:val="00440626"/>
    <w:rsid w:val="004406C8"/>
    <w:rsid w:val="00440C29"/>
    <w:rsid w:val="00442405"/>
    <w:rsid w:val="00442926"/>
    <w:rsid w:val="00442DC9"/>
    <w:rsid w:val="00442FA7"/>
    <w:rsid w:val="00443AD9"/>
    <w:rsid w:val="00444B95"/>
    <w:rsid w:val="00444D35"/>
    <w:rsid w:val="0044694C"/>
    <w:rsid w:val="00446B87"/>
    <w:rsid w:val="0044769A"/>
    <w:rsid w:val="0044799B"/>
    <w:rsid w:val="00451488"/>
    <w:rsid w:val="0045167D"/>
    <w:rsid w:val="00451BF8"/>
    <w:rsid w:val="00452270"/>
    <w:rsid w:val="00452435"/>
    <w:rsid w:val="00452438"/>
    <w:rsid w:val="004524AC"/>
    <w:rsid w:val="004525EB"/>
    <w:rsid w:val="00453E80"/>
    <w:rsid w:val="00454982"/>
    <w:rsid w:val="00454E2E"/>
    <w:rsid w:val="0045571D"/>
    <w:rsid w:val="0045641C"/>
    <w:rsid w:val="00457D6C"/>
    <w:rsid w:val="00460D58"/>
    <w:rsid w:val="00461B23"/>
    <w:rsid w:val="00463220"/>
    <w:rsid w:val="00463E6F"/>
    <w:rsid w:val="00464B15"/>
    <w:rsid w:val="00464E84"/>
    <w:rsid w:val="00465328"/>
    <w:rsid w:val="00465659"/>
    <w:rsid w:val="00465A05"/>
    <w:rsid w:val="00466023"/>
    <w:rsid w:val="00466165"/>
    <w:rsid w:val="004666FD"/>
    <w:rsid w:val="00466C76"/>
    <w:rsid w:val="00467A76"/>
    <w:rsid w:val="004706E2"/>
    <w:rsid w:val="00470D43"/>
    <w:rsid w:val="00470ED7"/>
    <w:rsid w:val="0047177F"/>
    <w:rsid w:val="0047198A"/>
    <w:rsid w:val="00472195"/>
    <w:rsid w:val="004724A8"/>
    <w:rsid w:val="00472F40"/>
    <w:rsid w:val="00473200"/>
    <w:rsid w:val="00473BB6"/>
    <w:rsid w:val="00473BDC"/>
    <w:rsid w:val="0047422E"/>
    <w:rsid w:val="00476593"/>
    <w:rsid w:val="0048018D"/>
    <w:rsid w:val="004802EF"/>
    <w:rsid w:val="004805AE"/>
    <w:rsid w:val="004805E2"/>
    <w:rsid w:val="00481097"/>
    <w:rsid w:val="004815CF"/>
    <w:rsid w:val="00481BCC"/>
    <w:rsid w:val="00481C57"/>
    <w:rsid w:val="00481EA2"/>
    <w:rsid w:val="00482327"/>
    <w:rsid w:val="004828B4"/>
    <w:rsid w:val="00482E49"/>
    <w:rsid w:val="004839F6"/>
    <w:rsid w:val="00484617"/>
    <w:rsid w:val="004852E3"/>
    <w:rsid w:val="004865A9"/>
    <w:rsid w:val="00486E6C"/>
    <w:rsid w:val="00486E74"/>
    <w:rsid w:val="00487AEC"/>
    <w:rsid w:val="004906AA"/>
    <w:rsid w:val="00490D98"/>
    <w:rsid w:val="004911E5"/>
    <w:rsid w:val="00492B67"/>
    <w:rsid w:val="00492E90"/>
    <w:rsid w:val="00493902"/>
    <w:rsid w:val="00494558"/>
    <w:rsid w:val="004953D4"/>
    <w:rsid w:val="00495538"/>
    <w:rsid w:val="00496579"/>
    <w:rsid w:val="00496D93"/>
    <w:rsid w:val="004A1DC3"/>
    <w:rsid w:val="004A22CE"/>
    <w:rsid w:val="004A4095"/>
    <w:rsid w:val="004A45FE"/>
    <w:rsid w:val="004A486A"/>
    <w:rsid w:val="004A4A39"/>
    <w:rsid w:val="004A4E29"/>
    <w:rsid w:val="004A5358"/>
    <w:rsid w:val="004A5449"/>
    <w:rsid w:val="004A78C2"/>
    <w:rsid w:val="004A7972"/>
    <w:rsid w:val="004B0093"/>
    <w:rsid w:val="004B09DB"/>
    <w:rsid w:val="004B4AA7"/>
    <w:rsid w:val="004B50E4"/>
    <w:rsid w:val="004B56E6"/>
    <w:rsid w:val="004B730A"/>
    <w:rsid w:val="004B7E79"/>
    <w:rsid w:val="004C0050"/>
    <w:rsid w:val="004C0633"/>
    <w:rsid w:val="004C091C"/>
    <w:rsid w:val="004C0B3B"/>
    <w:rsid w:val="004C16BC"/>
    <w:rsid w:val="004C19B4"/>
    <w:rsid w:val="004C1B24"/>
    <w:rsid w:val="004C1FA9"/>
    <w:rsid w:val="004C35D3"/>
    <w:rsid w:val="004C4394"/>
    <w:rsid w:val="004C4BCA"/>
    <w:rsid w:val="004C5992"/>
    <w:rsid w:val="004C5FCC"/>
    <w:rsid w:val="004C6893"/>
    <w:rsid w:val="004C6DB3"/>
    <w:rsid w:val="004C737A"/>
    <w:rsid w:val="004C749E"/>
    <w:rsid w:val="004D1A4F"/>
    <w:rsid w:val="004D1AAB"/>
    <w:rsid w:val="004D1ABA"/>
    <w:rsid w:val="004D32EC"/>
    <w:rsid w:val="004D346C"/>
    <w:rsid w:val="004D4194"/>
    <w:rsid w:val="004D4AFF"/>
    <w:rsid w:val="004D4D70"/>
    <w:rsid w:val="004D5132"/>
    <w:rsid w:val="004D5A25"/>
    <w:rsid w:val="004D6640"/>
    <w:rsid w:val="004D7A71"/>
    <w:rsid w:val="004E0614"/>
    <w:rsid w:val="004E0BAC"/>
    <w:rsid w:val="004E1427"/>
    <w:rsid w:val="004E29A3"/>
    <w:rsid w:val="004E2C52"/>
    <w:rsid w:val="004E3088"/>
    <w:rsid w:val="004E40C2"/>
    <w:rsid w:val="004E4208"/>
    <w:rsid w:val="004E426D"/>
    <w:rsid w:val="004E5694"/>
    <w:rsid w:val="004E5923"/>
    <w:rsid w:val="004E6996"/>
    <w:rsid w:val="004E6DD5"/>
    <w:rsid w:val="004E77CE"/>
    <w:rsid w:val="004E7E22"/>
    <w:rsid w:val="004F05DA"/>
    <w:rsid w:val="004F063E"/>
    <w:rsid w:val="004F0BCC"/>
    <w:rsid w:val="004F174C"/>
    <w:rsid w:val="004F1895"/>
    <w:rsid w:val="004F432F"/>
    <w:rsid w:val="004F46C5"/>
    <w:rsid w:val="004F5163"/>
    <w:rsid w:val="004F5602"/>
    <w:rsid w:val="004F6B77"/>
    <w:rsid w:val="004F7E50"/>
    <w:rsid w:val="00500551"/>
    <w:rsid w:val="005006C2"/>
    <w:rsid w:val="00501990"/>
    <w:rsid w:val="00501C7E"/>
    <w:rsid w:val="00503816"/>
    <w:rsid w:val="005044DD"/>
    <w:rsid w:val="005046E2"/>
    <w:rsid w:val="005050FE"/>
    <w:rsid w:val="00505330"/>
    <w:rsid w:val="0050539F"/>
    <w:rsid w:val="00505691"/>
    <w:rsid w:val="005071F1"/>
    <w:rsid w:val="00507A9D"/>
    <w:rsid w:val="00510DA8"/>
    <w:rsid w:val="00511DDD"/>
    <w:rsid w:val="005123F1"/>
    <w:rsid w:val="00513B29"/>
    <w:rsid w:val="005146DA"/>
    <w:rsid w:val="00515CC2"/>
    <w:rsid w:val="00515D00"/>
    <w:rsid w:val="0051711D"/>
    <w:rsid w:val="00517B30"/>
    <w:rsid w:val="0052131F"/>
    <w:rsid w:val="00522C5B"/>
    <w:rsid w:val="00523A06"/>
    <w:rsid w:val="005247FE"/>
    <w:rsid w:val="005279A7"/>
    <w:rsid w:val="00527CD9"/>
    <w:rsid w:val="00527F79"/>
    <w:rsid w:val="00530256"/>
    <w:rsid w:val="005309D8"/>
    <w:rsid w:val="00530E46"/>
    <w:rsid w:val="005314E6"/>
    <w:rsid w:val="00531F72"/>
    <w:rsid w:val="005327CB"/>
    <w:rsid w:val="005329CA"/>
    <w:rsid w:val="00533EFF"/>
    <w:rsid w:val="00534274"/>
    <w:rsid w:val="005347C5"/>
    <w:rsid w:val="005348D0"/>
    <w:rsid w:val="00534FA1"/>
    <w:rsid w:val="00535652"/>
    <w:rsid w:val="005365AC"/>
    <w:rsid w:val="005366CA"/>
    <w:rsid w:val="00536B72"/>
    <w:rsid w:val="00537798"/>
    <w:rsid w:val="0053799E"/>
    <w:rsid w:val="005411AD"/>
    <w:rsid w:val="00541B8F"/>
    <w:rsid w:val="0054254D"/>
    <w:rsid w:val="00542787"/>
    <w:rsid w:val="00543DCC"/>
    <w:rsid w:val="0054409C"/>
    <w:rsid w:val="005443C2"/>
    <w:rsid w:val="00544DB7"/>
    <w:rsid w:val="00544E76"/>
    <w:rsid w:val="00545CF1"/>
    <w:rsid w:val="005461B9"/>
    <w:rsid w:val="00547016"/>
    <w:rsid w:val="00550E9B"/>
    <w:rsid w:val="005536DB"/>
    <w:rsid w:val="00553B2E"/>
    <w:rsid w:val="00554525"/>
    <w:rsid w:val="0055474B"/>
    <w:rsid w:val="00554E2E"/>
    <w:rsid w:val="00555158"/>
    <w:rsid w:val="00555A2E"/>
    <w:rsid w:val="00555E25"/>
    <w:rsid w:val="00556AE6"/>
    <w:rsid w:val="00556DDC"/>
    <w:rsid w:val="00556FDA"/>
    <w:rsid w:val="00561EB9"/>
    <w:rsid w:val="00562257"/>
    <w:rsid w:val="00562B69"/>
    <w:rsid w:val="00563586"/>
    <w:rsid w:val="00563AE2"/>
    <w:rsid w:val="00563D30"/>
    <w:rsid w:val="00563E5D"/>
    <w:rsid w:val="00564EC7"/>
    <w:rsid w:val="00566F8A"/>
    <w:rsid w:val="00567671"/>
    <w:rsid w:val="00567B53"/>
    <w:rsid w:val="00567DE8"/>
    <w:rsid w:val="00571594"/>
    <w:rsid w:val="00572DDA"/>
    <w:rsid w:val="0057353F"/>
    <w:rsid w:val="0057629D"/>
    <w:rsid w:val="005765D6"/>
    <w:rsid w:val="005766E7"/>
    <w:rsid w:val="00576BCB"/>
    <w:rsid w:val="00577396"/>
    <w:rsid w:val="0057741D"/>
    <w:rsid w:val="00577C9F"/>
    <w:rsid w:val="0058028C"/>
    <w:rsid w:val="0058101B"/>
    <w:rsid w:val="00581674"/>
    <w:rsid w:val="0058288A"/>
    <w:rsid w:val="00583698"/>
    <w:rsid w:val="0058550C"/>
    <w:rsid w:val="00585D9D"/>
    <w:rsid w:val="00587073"/>
    <w:rsid w:val="00590F5A"/>
    <w:rsid w:val="00592153"/>
    <w:rsid w:val="005925C5"/>
    <w:rsid w:val="0059269C"/>
    <w:rsid w:val="00592F96"/>
    <w:rsid w:val="00593623"/>
    <w:rsid w:val="005944DB"/>
    <w:rsid w:val="00594856"/>
    <w:rsid w:val="00594864"/>
    <w:rsid w:val="005951D0"/>
    <w:rsid w:val="005955BF"/>
    <w:rsid w:val="005959F4"/>
    <w:rsid w:val="00596B51"/>
    <w:rsid w:val="00596DF3"/>
    <w:rsid w:val="00596F71"/>
    <w:rsid w:val="00597486"/>
    <w:rsid w:val="00597E53"/>
    <w:rsid w:val="005A0C78"/>
    <w:rsid w:val="005A1FBD"/>
    <w:rsid w:val="005A2CB6"/>
    <w:rsid w:val="005A2CEA"/>
    <w:rsid w:val="005A3016"/>
    <w:rsid w:val="005A38F6"/>
    <w:rsid w:val="005A3AD6"/>
    <w:rsid w:val="005A4C1D"/>
    <w:rsid w:val="005A6379"/>
    <w:rsid w:val="005A6841"/>
    <w:rsid w:val="005A72AF"/>
    <w:rsid w:val="005A7A9F"/>
    <w:rsid w:val="005A7DE2"/>
    <w:rsid w:val="005B0045"/>
    <w:rsid w:val="005B1688"/>
    <w:rsid w:val="005B180E"/>
    <w:rsid w:val="005B20FA"/>
    <w:rsid w:val="005B28AC"/>
    <w:rsid w:val="005B2B24"/>
    <w:rsid w:val="005B3172"/>
    <w:rsid w:val="005B32D7"/>
    <w:rsid w:val="005B38D1"/>
    <w:rsid w:val="005B422C"/>
    <w:rsid w:val="005B5187"/>
    <w:rsid w:val="005B55BD"/>
    <w:rsid w:val="005B71A4"/>
    <w:rsid w:val="005B7325"/>
    <w:rsid w:val="005C0492"/>
    <w:rsid w:val="005C07EF"/>
    <w:rsid w:val="005C132F"/>
    <w:rsid w:val="005C1ECC"/>
    <w:rsid w:val="005C3102"/>
    <w:rsid w:val="005C49CB"/>
    <w:rsid w:val="005C4C10"/>
    <w:rsid w:val="005C4E4B"/>
    <w:rsid w:val="005C6CF0"/>
    <w:rsid w:val="005D05E5"/>
    <w:rsid w:val="005D068F"/>
    <w:rsid w:val="005D240E"/>
    <w:rsid w:val="005D3BC5"/>
    <w:rsid w:val="005D3D79"/>
    <w:rsid w:val="005D4931"/>
    <w:rsid w:val="005D5782"/>
    <w:rsid w:val="005D5C89"/>
    <w:rsid w:val="005D7063"/>
    <w:rsid w:val="005D7F43"/>
    <w:rsid w:val="005E1737"/>
    <w:rsid w:val="005E1D30"/>
    <w:rsid w:val="005E29A3"/>
    <w:rsid w:val="005E371C"/>
    <w:rsid w:val="005E3A8E"/>
    <w:rsid w:val="005E4368"/>
    <w:rsid w:val="005E4B88"/>
    <w:rsid w:val="005E4D56"/>
    <w:rsid w:val="005E50DE"/>
    <w:rsid w:val="005E569A"/>
    <w:rsid w:val="005E5C8B"/>
    <w:rsid w:val="005E5EB5"/>
    <w:rsid w:val="005E6D0E"/>
    <w:rsid w:val="005E7400"/>
    <w:rsid w:val="005E7626"/>
    <w:rsid w:val="005E775A"/>
    <w:rsid w:val="005E7D62"/>
    <w:rsid w:val="005F001B"/>
    <w:rsid w:val="005F0BB1"/>
    <w:rsid w:val="005F0C8B"/>
    <w:rsid w:val="005F0CF9"/>
    <w:rsid w:val="005F104E"/>
    <w:rsid w:val="005F1091"/>
    <w:rsid w:val="005F2152"/>
    <w:rsid w:val="005F3616"/>
    <w:rsid w:val="005F51DE"/>
    <w:rsid w:val="005F5EB0"/>
    <w:rsid w:val="005F6CF2"/>
    <w:rsid w:val="00600D81"/>
    <w:rsid w:val="00600E8D"/>
    <w:rsid w:val="00601FCD"/>
    <w:rsid w:val="00602D34"/>
    <w:rsid w:val="0060464E"/>
    <w:rsid w:val="00605714"/>
    <w:rsid w:val="00605BA8"/>
    <w:rsid w:val="00606AB2"/>
    <w:rsid w:val="00606F1B"/>
    <w:rsid w:val="00607277"/>
    <w:rsid w:val="006074E1"/>
    <w:rsid w:val="00607701"/>
    <w:rsid w:val="00607B7C"/>
    <w:rsid w:val="00610305"/>
    <w:rsid w:val="0061271A"/>
    <w:rsid w:val="006140CA"/>
    <w:rsid w:val="006153F2"/>
    <w:rsid w:val="00616C2A"/>
    <w:rsid w:val="00616C9C"/>
    <w:rsid w:val="00617B42"/>
    <w:rsid w:val="006201CA"/>
    <w:rsid w:val="00620529"/>
    <w:rsid w:val="00621962"/>
    <w:rsid w:val="00621B55"/>
    <w:rsid w:val="00622933"/>
    <w:rsid w:val="00622A71"/>
    <w:rsid w:val="00622AC1"/>
    <w:rsid w:val="006230EE"/>
    <w:rsid w:val="006252B8"/>
    <w:rsid w:val="00626050"/>
    <w:rsid w:val="00626592"/>
    <w:rsid w:val="0062666E"/>
    <w:rsid w:val="00626BCB"/>
    <w:rsid w:val="00627175"/>
    <w:rsid w:val="00630CDB"/>
    <w:rsid w:val="006314A1"/>
    <w:rsid w:val="006314DB"/>
    <w:rsid w:val="00631531"/>
    <w:rsid w:val="00631C0C"/>
    <w:rsid w:val="00631FE1"/>
    <w:rsid w:val="0063232B"/>
    <w:rsid w:val="006338CB"/>
    <w:rsid w:val="006347A2"/>
    <w:rsid w:val="00634885"/>
    <w:rsid w:val="00635903"/>
    <w:rsid w:val="0063646C"/>
    <w:rsid w:val="006364EC"/>
    <w:rsid w:val="00636542"/>
    <w:rsid w:val="00636969"/>
    <w:rsid w:val="00640F4E"/>
    <w:rsid w:val="006410BC"/>
    <w:rsid w:val="00641F29"/>
    <w:rsid w:val="006428D2"/>
    <w:rsid w:val="00642F87"/>
    <w:rsid w:val="00643ED2"/>
    <w:rsid w:val="00644072"/>
    <w:rsid w:val="00644434"/>
    <w:rsid w:val="006448A4"/>
    <w:rsid w:val="00646035"/>
    <w:rsid w:val="006465BB"/>
    <w:rsid w:val="00651267"/>
    <w:rsid w:val="006517B1"/>
    <w:rsid w:val="00651E53"/>
    <w:rsid w:val="00652240"/>
    <w:rsid w:val="0065338D"/>
    <w:rsid w:val="00653BC3"/>
    <w:rsid w:val="006543CB"/>
    <w:rsid w:val="00654C49"/>
    <w:rsid w:val="00654CFF"/>
    <w:rsid w:val="00654DF7"/>
    <w:rsid w:val="006552FC"/>
    <w:rsid w:val="0065543C"/>
    <w:rsid w:val="00655720"/>
    <w:rsid w:val="00655ED7"/>
    <w:rsid w:val="00656D6E"/>
    <w:rsid w:val="006572D5"/>
    <w:rsid w:val="006572E0"/>
    <w:rsid w:val="00657A1D"/>
    <w:rsid w:val="00660F69"/>
    <w:rsid w:val="00662646"/>
    <w:rsid w:val="0066266F"/>
    <w:rsid w:val="006634D3"/>
    <w:rsid w:val="00663849"/>
    <w:rsid w:val="00664F6A"/>
    <w:rsid w:val="00665A2A"/>
    <w:rsid w:val="00665B48"/>
    <w:rsid w:val="0066670E"/>
    <w:rsid w:val="00667477"/>
    <w:rsid w:val="00670529"/>
    <w:rsid w:val="00670702"/>
    <w:rsid w:val="00670AB8"/>
    <w:rsid w:val="00670C4F"/>
    <w:rsid w:val="00671BE0"/>
    <w:rsid w:val="00671C92"/>
    <w:rsid w:val="00672C51"/>
    <w:rsid w:val="00674401"/>
    <w:rsid w:val="00675359"/>
    <w:rsid w:val="006768E6"/>
    <w:rsid w:val="00677AFC"/>
    <w:rsid w:val="00680371"/>
    <w:rsid w:val="00681A10"/>
    <w:rsid w:val="00682114"/>
    <w:rsid w:val="00683FE0"/>
    <w:rsid w:val="006842E9"/>
    <w:rsid w:val="0068502C"/>
    <w:rsid w:val="00685089"/>
    <w:rsid w:val="0068540B"/>
    <w:rsid w:val="006855E7"/>
    <w:rsid w:val="0068649F"/>
    <w:rsid w:val="00686639"/>
    <w:rsid w:val="006876B8"/>
    <w:rsid w:val="00687B7F"/>
    <w:rsid w:val="00687CD7"/>
    <w:rsid w:val="006908FD"/>
    <w:rsid w:val="00690A8E"/>
    <w:rsid w:val="00690E68"/>
    <w:rsid w:val="006918EA"/>
    <w:rsid w:val="006919D0"/>
    <w:rsid w:val="00691C1B"/>
    <w:rsid w:val="00692537"/>
    <w:rsid w:val="00693071"/>
    <w:rsid w:val="00694CF5"/>
    <w:rsid w:val="0069573C"/>
    <w:rsid w:val="006962E5"/>
    <w:rsid w:val="0069693F"/>
    <w:rsid w:val="00696CCB"/>
    <w:rsid w:val="00696DD8"/>
    <w:rsid w:val="0069700E"/>
    <w:rsid w:val="00697A22"/>
    <w:rsid w:val="006A07A9"/>
    <w:rsid w:val="006A16A8"/>
    <w:rsid w:val="006A1D1E"/>
    <w:rsid w:val="006A399C"/>
    <w:rsid w:val="006A435C"/>
    <w:rsid w:val="006A4377"/>
    <w:rsid w:val="006A4E25"/>
    <w:rsid w:val="006A4F4C"/>
    <w:rsid w:val="006A5CFB"/>
    <w:rsid w:val="006A5FB3"/>
    <w:rsid w:val="006A7BBE"/>
    <w:rsid w:val="006B020F"/>
    <w:rsid w:val="006B0240"/>
    <w:rsid w:val="006B02F2"/>
    <w:rsid w:val="006B0F4A"/>
    <w:rsid w:val="006B20AE"/>
    <w:rsid w:val="006B21C8"/>
    <w:rsid w:val="006B34A9"/>
    <w:rsid w:val="006B34F3"/>
    <w:rsid w:val="006B3869"/>
    <w:rsid w:val="006B3B18"/>
    <w:rsid w:val="006B435A"/>
    <w:rsid w:val="006B4F2F"/>
    <w:rsid w:val="006B54CC"/>
    <w:rsid w:val="006B5A2D"/>
    <w:rsid w:val="006B5D85"/>
    <w:rsid w:val="006B5F4A"/>
    <w:rsid w:val="006B6814"/>
    <w:rsid w:val="006B6A71"/>
    <w:rsid w:val="006B6AC4"/>
    <w:rsid w:val="006B7214"/>
    <w:rsid w:val="006B753F"/>
    <w:rsid w:val="006B7789"/>
    <w:rsid w:val="006B7C7F"/>
    <w:rsid w:val="006C1165"/>
    <w:rsid w:val="006C1538"/>
    <w:rsid w:val="006C20C5"/>
    <w:rsid w:val="006C2698"/>
    <w:rsid w:val="006C3DBA"/>
    <w:rsid w:val="006C5949"/>
    <w:rsid w:val="006C5B60"/>
    <w:rsid w:val="006C6F25"/>
    <w:rsid w:val="006C6F46"/>
    <w:rsid w:val="006C78D0"/>
    <w:rsid w:val="006D10AD"/>
    <w:rsid w:val="006D10BF"/>
    <w:rsid w:val="006D1914"/>
    <w:rsid w:val="006D3877"/>
    <w:rsid w:val="006D42C2"/>
    <w:rsid w:val="006D4650"/>
    <w:rsid w:val="006D4827"/>
    <w:rsid w:val="006D4978"/>
    <w:rsid w:val="006D4BF8"/>
    <w:rsid w:val="006D5B70"/>
    <w:rsid w:val="006D5E80"/>
    <w:rsid w:val="006D6B6E"/>
    <w:rsid w:val="006D6F1C"/>
    <w:rsid w:val="006D6FCE"/>
    <w:rsid w:val="006D79E5"/>
    <w:rsid w:val="006E0A8A"/>
    <w:rsid w:val="006E0D7B"/>
    <w:rsid w:val="006E0E14"/>
    <w:rsid w:val="006E0FE0"/>
    <w:rsid w:val="006E1E9E"/>
    <w:rsid w:val="006E2A40"/>
    <w:rsid w:val="006E2EDE"/>
    <w:rsid w:val="006E3135"/>
    <w:rsid w:val="006E35FD"/>
    <w:rsid w:val="006E4969"/>
    <w:rsid w:val="006E4999"/>
    <w:rsid w:val="006E6E1D"/>
    <w:rsid w:val="006E7048"/>
    <w:rsid w:val="006E70D3"/>
    <w:rsid w:val="006E72E0"/>
    <w:rsid w:val="006E73D4"/>
    <w:rsid w:val="006E7F2A"/>
    <w:rsid w:val="006E7FDC"/>
    <w:rsid w:val="006F03EB"/>
    <w:rsid w:val="006F218A"/>
    <w:rsid w:val="006F251B"/>
    <w:rsid w:val="006F4484"/>
    <w:rsid w:val="006F55B1"/>
    <w:rsid w:val="006F6BD6"/>
    <w:rsid w:val="007003F1"/>
    <w:rsid w:val="00700C16"/>
    <w:rsid w:val="00700D6A"/>
    <w:rsid w:val="007014E6"/>
    <w:rsid w:val="00702BB9"/>
    <w:rsid w:val="00702CB2"/>
    <w:rsid w:val="007032C5"/>
    <w:rsid w:val="00703975"/>
    <w:rsid w:val="00704249"/>
    <w:rsid w:val="00704D07"/>
    <w:rsid w:val="0070581F"/>
    <w:rsid w:val="00705CB8"/>
    <w:rsid w:val="00706BA4"/>
    <w:rsid w:val="00707295"/>
    <w:rsid w:val="00710000"/>
    <w:rsid w:val="007107CA"/>
    <w:rsid w:val="00711131"/>
    <w:rsid w:val="0071287D"/>
    <w:rsid w:val="00714CE3"/>
    <w:rsid w:val="00715758"/>
    <w:rsid w:val="00721891"/>
    <w:rsid w:val="00722E88"/>
    <w:rsid w:val="00722F0C"/>
    <w:rsid w:val="007233E6"/>
    <w:rsid w:val="00723805"/>
    <w:rsid w:val="00723A37"/>
    <w:rsid w:val="007254CE"/>
    <w:rsid w:val="00725ECC"/>
    <w:rsid w:val="00726297"/>
    <w:rsid w:val="00727C2D"/>
    <w:rsid w:val="00730001"/>
    <w:rsid w:val="00730388"/>
    <w:rsid w:val="007319B6"/>
    <w:rsid w:val="00731EC7"/>
    <w:rsid w:val="00732664"/>
    <w:rsid w:val="0073283D"/>
    <w:rsid w:val="007331CA"/>
    <w:rsid w:val="007335E1"/>
    <w:rsid w:val="007350F4"/>
    <w:rsid w:val="007356FC"/>
    <w:rsid w:val="00735873"/>
    <w:rsid w:val="00736010"/>
    <w:rsid w:val="0073739E"/>
    <w:rsid w:val="00737633"/>
    <w:rsid w:val="00737819"/>
    <w:rsid w:val="007410EF"/>
    <w:rsid w:val="0074118D"/>
    <w:rsid w:val="0074136C"/>
    <w:rsid w:val="00743195"/>
    <w:rsid w:val="00743A78"/>
    <w:rsid w:val="007441E9"/>
    <w:rsid w:val="00744BF2"/>
    <w:rsid w:val="00745324"/>
    <w:rsid w:val="00745ABA"/>
    <w:rsid w:val="00746A81"/>
    <w:rsid w:val="00747F7F"/>
    <w:rsid w:val="00750913"/>
    <w:rsid w:val="00751CC3"/>
    <w:rsid w:val="00752A03"/>
    <w:rsid w:val="007534A3"/>
    <w:rsid w:val="007538E9"/>
    <w:rsid w:val="00754210"/>
    <w:rsid w:val="007542DD"/>
    <w:rsid w:val="007544C0"/>
    <w:rsid w:val="0075538E"/>
    <w:rsid w:val="00756745"/>
    <w:rsid w:val="00756967"/>
    <w:rsid w:val="00757237"/>
    <w:rsid w:val="00757BA7"/>
    <w:rsid w:val="007607AD"/>
    <w:rsid w:val="0076191A"/>
    <w:rsid w:val="00762450"/>
    <w:rsid w:val="00762944"/>
    <w:rsid w:val="00763149"/>
    <w:rsid w:val="00764169"/>
    <w:rsid w:val="007645A8"/>
    <w:rsid w:val="00765325"/>
    <w:rsid w:val="0076551E"/>
    <w:rsid w:val="00765646"/>
    <w:rsid w:val="00765672"/>
    <w:rsid w:val="00766CD4"/>
    <w:rsid w:val="007672E9"/>
    <w:rsid w:val="00767FB7"/>
    <w:rsid w:val="007701EB"/>
    <w:rsid w:val="00770409"/>
    <w:rsid w:val="007704CB"/>
    <w:rsid w:val="00771573"/>
    <w:rsid w:val="00771B0C"/>
    <w:rsid w:val="00772A69"/>
    <w:rsid w:val="00773197"/>
    <w:rsid w:val="007733FA"/>
    <w:rsid w:val="00773DDC"/>
    <w:rsid w:val="00774734"/>
    <w:rsid w:val="00774741"/>
    <w:rsid w:val="00774F9B"/>
    <w:rsid w:val="0077574E"/>
    <w:rsid w:val="00776AFE"/>
    <w:rsid w:val="007800A3"/>
    <w:rsid w:val="00781891"/>
    <w:rsid w:val="007819A8"/>
    <w:rsid w:val="00782682"/>
    <w:rsid w:val="00783B0C"/>
    <w:rsid w:val="007857CE"/>
    <w:rsid w:val="00785D79"/>
    <w:rsid w:val="007908EC"/>
    <w:rsid w:val="00791871"/>
    <w:rsid w:val="00791DEE"/>
    <w:rsid w:val="00793DFF"/>
    <w:rsid w:val="00793E74"/>
    <w:rsid w:val="0079449A"/>
    <w:rsid w:val="0079551B"/>
    <w:rsid w:val="00795806"/>
    <w:rsid w:val="00795B19"/>
    <w:rsid w:val="00795C5C"/>
    <w:rsid w:val="00795DA1"/>
    <w:rsid w:val="0079712C"/>
    <w:rsid w:val="007A0005"/>
    <w:rsid w:val="007A0707"/>
    <w:rsid w:val="007A090B"/>
    <w:rsid w:val="007A1400"/>
    <w:rsid w:val="007A2178"/>
    <w:rsid w:val="007A271A"/>
    <w:rsid w:val="007A3B82"/>
    <w:rsid w:val="007A403C"/>
    <w:rsid w:val="007A444F"/>
    <w:rsid w:val="007A5188"/>
    <w:rsid w:val="007A5B68"/>
    <w:rsid w:val="007A663F"/>
    <w:rsid w:val="007A69BC"/>
    <w:rsid w:val="007A6A9E"/>
    <w:rsid w:val="007A6AC6"/>
    <w:rsid w:val="007A6E26"/>
    <w:rsid w:val="007A7368"/>
    <w:rsid w:val="007A7854"/>
    <w:rsid w:val="007B0269"/>
    <w:rsid w:val="007B02FC"/>
    <w:rsid w:val="007B109A"/>
    <w:rsid w:val="007B29FF"/>
    <w:rsid w:val="007B34C0"/>
    <w:rsid w:val="007B38C2"/>
    <w:rsid w:val="007B3A57"/>
    <w:rsid w:val="007B518C"/>
    <w:rsid w:val="007B5A23"/>
    <w:rsid w:val="007B67FA"/>
    <w:rsid w:val="007B692B"/>
    <w:rsid w:val="007B69D2"/>
    <w:rsid w:val="007B6DC5"/>
    <w:rsid w:val="007B7067"/>
    <w:rsid w:val="007B71C7"/>
    <w:rsid w:val="007B7915"/>
    <w:rsid w:val="007C0FFF"/>
    <w:rsid w:val="007C2880"/>
    <w:rsid w:val="007C3B5B"/>
    <w:rsid w:val="007C4712"/>
    <w:rsid w:val="007C4796"/>
    <w:rsid w:val="007C66A7"/>
    <w:rsid w:val="007C6F3E"/>
    <w:rsid w:val="007C7223"/>
    <w:rsid w:val="007C7372"/>
    <w:rsid w:val="007C78D9"/>
    <w:rsid w:val="007D0EF9"/>
    <w:rsid w:val="007D15BF"/>
    <w:rsid w:val="007D1720"/>
    <w:rsid w:val="007D18EC"/>
    <w:rsid w:val="007D2381"/>
    <w:rsid w:val="007D53DF"/>
    <w:rsid w:val="007D629A"/>
    <w:rsid w:val="007D64BC"/>
    <w:rsid w:val="007D69A0"/>
    <w:rsid w:val="007E0B16"/>
    <w:rsid w:val="007E0E82"/>
    <w:rsid w:val="007E0F43"/>
    <w:rsid w:val="007E112F"/>
    <w:rsid w:val="007E2E09"/>
    <w:rsid w:val="007E33B7"/>
    <w:rsid w:val="007E3CEB"/>
    <w:rsid w:val="007E4C47"/>
    <w:rsid w:val="007E5CD1"/>
    <w:rsid w:val="007F029B"/>
    <w:rsid w:val="007F0309"/>
    <w:rsid w:val="007F0932"/>
    <w:rsid w:val="007F0956"/>
    <w:rsid w:val="007F0EE1"/>
    <w:rsid w:val="007F1278"/>
    <w:rsid w:val="007F16DA"/>
    <w:rsid w:val="007F1C09"/>
    <w:rsid w:val="007F1DAA"/>
    <w:rsid w:val="007F20A6"/>
    <w:rsid w:val="007F232C"/>
    <w:rsid w:val="007F2732"/>
    <w:rsid w:val="007F2ABE"/>
    <w:rsid w:val="007F3569"/>
    <w:rsid w:val="007F3B42"/>
    <w:rsid w:val="007F431D"/>
    <w:rsid w:val="007F450C"/>
    <w:rsid w:val="007F5776"/>
    <w:rsid w:val="007F6EB2"/>
    <w:rsid w:val="007F7EAF"/>
    <w:rsid w:val="00800C47"/>
    <w:rsid w:val="00802E48"/>
    <w:rsid w:val="008030A9"/>
    <w:rsid w:val="00803284"/>
    <w:rsid w:val="00803677"/>
    <w:rsid w:val="00803D03"/>
    <w:rsid w:val="00804835"/>
    <w:rsid w:val="00805884"/>
    <w:rsid w:val="008059C3"/>
    <w:rsid w:val="00805A5E"/>
    <w:rsid w:val="00805D61"/>
    <w:rsid w:val="008061C7"/>
    <w:rsid w:val="00806857"/>
    <w:rsid w:val="00807667"/>
    <w:rsid w:val="008076CE"/>
    <w:rsid w:val="008077E1"/>
    <w:rsid w:val="008109E4"/>
    <w:rsid w:val="00810D1E"/>
    <w:rsid w:val="00812142"/>
    <w:rsid w:val="00813497"/>
    <w:rsid w:val="00813D2D"/>
    <w:rsid w:val="008140A0"/>
    <w:rsid w:val="00814D35"/>
    <w:rsid w:val="00814DB8"/>
    <w:rsid w:val="00814F6F"/>
    <w:rsid w:val="00815321"/>
    <w:rsid w:val="00815C88"/>
    <w:rsid w:val="00816B35"/>
    <w:rsid w:val="00817466"/>
    <w:rsid w:val="008174DF"/>
    <w:rsid w:val="00817B05"/>
    <w:rsid w:val="00817C64"/>
    <w:rsid w:val="00820547"/>
    <w:rsid w:val="008212CB"/>
    <w:rsid w:val="008216AE"/>
    <w:rsid w:val="008217D3"/>
    <w:rsid w:val="0082194E"/>
    <w:rsid w:val="008222A7"/>
    <w:rsid w:val="00822BF8"/>
    <w:rsid w:val="00822CED"/>
    <w:rsid w:val="0082309F"/>
    <w:rsid w:val="00823158"/>
    <w:rsid w:val="00823FB4"/>
    <w:rsid w:val="00824404"/>
    <w:rsid w:val="00824B0F"/>
    <w:rsid w:val="0082555D"/>
    <w:rsid w:val="00826157"/>
    <w:rsid w:val="0082769B"/>
    <w:rsid w:val="00830184"/>
    <w:rsid w:val="008308B1"/>
    <w:rsid w:val="00830FA7"/>
    <w:rsid w:val="00831CEC"/>
    <w:rsid w:val="0083233B"/>
    <w:rsid w:val="008325F8"/>
    <w:rsid w:val="0083294D"/>
    <w:rsid w:val="00832F32"/>
    <w:rsid w:val="008334D7"/>
    <w:rsid w:val="0083371F"/>
    <w:rsid w:val="008362FC"/>
    <w:rsid w:val="0083671D"/>
    <w:rsid w:val="008371D0"/>
    <w:rsid w:val="0084133B"/>
    <w:rsid w:val="0084163C"/>
    <w:rsid w:val="008421EE"/>
    <w:rsid w:val="00843047"/>
    <w:rsid w:val="0084323E"/>
    <w:rsid w:val="008432E6"/>
    <w:rsid w:val="00843706"/>
    <w:rsid w:val="00843B48"/>
    <w:rsid w:val="00844263"/>
    <w:rsid w:val="00845A9D"/>
    <w:rsid w:val="008461C8"/>
    <w:rsid w:val="00847EE2"/>
    <w:rsid w:val="00847F60"/>
    <w:rsid w:val="0085088C"/>
    <w:rsid w:val="00850E63"/>
    <w:rsid w:val="0085180B"/>
    <w:rsid w:val="00854110"/>
    <w:rsid w:val="00854781"/>
    <w:rsid w:val="0085478A"/>
    <w:rsid w:val="008561F9"/>
    <w:rsid w:val="00856434"/>
    <w:rsid w:val="0085694A"/>
    <w:rsid w:val="0085723F"/>
    <w:rsid w:val="0085751F"/>
    <w:rsid w:val="00857F01"/>
    <w:rsid w:val="00860CCF"/>
    <w:rsid w:val="0086114C"/>
    <w:rsid w:val="00861407"/>
    <w:rsid w:val="008628F6"/>
    <w:rsid w:val="00863DCC"/>
    <w:rsid w:val="00865197"/>
    <w:rsid w:val="00866730"/>
    <w:rsid w:val="008679AD"/>
    <w:rsid w:val="00867AAA"/>
    <w:rsid w:val="00867ECE"/>
    <w:rsid w:val="00870AC9"/>
    <w:rsid w:val="0087117F"/>
    <w:rsid w:val="0087121E"/>
    <w:rsid w:val="00872621"/>
    <w:rsid w:val="00873439"/>
    <w:rsid w:val="0087384B"/>
    <w:rsid w:val="00873F5B"/>
    <w:rsid w:val="00874625"/>
    <w:rsid w:val="00875899"/>
    <w:rsid w:val="0087589F"/>
    <w:rsid w:val="00875CFF"/>
    <w:rsid w:val="00876878"/>
    <w:rsid w:val="00876ABC"/>
    <w:rsid w:val="0087791B"/>
    <w:rsid w:val="00877988"/>
    <w:rsid w:val="00877D5C"/>
    <w:rsid w:val="008804BD"/>
    <w:rsid w:val="00880AB5"/>
    <w:rsid w:val="00880B45"/>
    <w:rsid w:val="00881D7D"/>
    <w:rsid w:val="00882C00"/>
    <w:rsid w:val="008831CC"/>
    <w:rsid w:val="00883474"/>
    <w:rsid w:val="0088490D"/>
    <w:rsid w:val="00885D52"/>
    <w:rsid w:val="00886536"/>
    <w:rsid w:val="008866AE"/>
    <w:rsid w:val="008869E1"/>
    <w:rsid w:val="00886F83"/>
    <w:rsid w:val="00887728"/>
    <w:rsid w:val="00887DE0"/>
    <w:rsid w:val="00890835"/>
    <w:rsid w:val="00890A41"/>
    <w:rsid w:val="00890D61"/>
    <w:rsid w:val="00890F7B"/>
    <w:rsid w:val="00891434"/>
    <w:rsid w:val="00891CD4"/>
    <w:rsid w:val="00891E10"/>
    <w:rsid w:val="00891FAC"/>
    <w:rsid w:val="00892153"/>
    <w:rsid w:val="0089254B"/>
    <w:rsid w:val="00892FCB"/>
    <w:rsid w:val="0089301C"/>
    <w:rsid w:val="008932DB"/>
    <w:rsid w:val="0089348F"/>
    <w:rsid w:val="008934CB"/>
    <w:rsid w:val="00893BCC"/>
    <w:rsid w:val="0089546A"/>
    <w:rsid w:val="008959EB"/>
    <w:rsid w:val="0089671B"/>
    <w:rsid w:val="00896F9D"/>
    <w:rsid w:val="00897E40"/>
    <w:rsid w:val="008A42F3"/>
    <w:rsid w:val="008A4A22"/>
    <w:rsid w:val="008A4BFC"/>
    <w:rsid w:val="008A6817"/>
    <w:rsid w:val="008A77FF"/>
    <w:rsid w:val="008B0C6B"/>
    <w:rsid w:val="008B13EE"/>
    <w:rsid w:val="008B1E57"/>
    <w:rsid w:val="008B2120"/>
    <w:rsid w:val="008B50A1"/>
    <w:rsid w:val="008B67A6"/>
    <w:rsid w:val="008B6CE5"/>
    <w:rsid w:val="008B715E"/>
    <w:rsid w:val="008B7D02"/>
    <w:rsid w:val="008B7E96"/>
    <w:rsid w:val="008C0071"/>
    <w:rsid w:val="008C015E"/>
    <w:rsid w:val="008C022F"/>
    <w:rsid w:val="008C09A3"/>
    <w:rsid w:val="008C0CAF"/>
    <w:rsid w:val="008C1696"/>
    <w:rsid w:val="008C1937"/>
    <w:rsid w:val="008C1F3F"/>
    <w:rsid w:val="008C229B"/>
    <w:rsid w:val="008C2B2D"/>
    <w:rsid w:val="008C46A6"/>
    <w:rsid w:val="008C4B69"/>
    <w:rsid w:val="008C4FC0"/>
    <w:rsid w:val="008C6AA2"/>
    <w:rsid w:val="008C6F5F"/>
    <w:rsid w:val="008C7710"/>
    <w:rsid w:val="008C78F0"/>
    <w:rsid w:val="008D0206"/>
    <w:rsid w:val="008D0586"/>
    <w:rsid w:val="008D1A9A"/>
    <w:rsid w:val="008D1B14"/>
    <w:rsid w:val="008D29B5"/>
    <w:rsid w:val="008D2EF5"/>
    <w:rsid w:val="008D300A"/>
    <w:rsid w:val="008D360B"/>
    <w:rsid w:val="008D3BAC"/>
    <w:rsid w:val="008D3CAF"/>
    <w:rsid w:val="008D4F43"/>
    <w:rsid w:val="008D5D60"/>
    <w:rsid w:val="008D6055"/>
    <w:rsid w:val="008D6902"/>
    <w:rsid w:val="008D6938"/>
    <w:rsid w:val="008D7905"/>
    <w:rsid w:val="008E0098"/>
    <w:rsid w:val="008E0236"/>
    <w:rsid w:val="008E0786"/>
    <w:rsid w:val="008E1B5A"/>
    <w:rsid w:val="008E1E01"/>
    <w:rsid w:val="008E259F"/>
    <w:rsid w:val="008E2C37"/>
    <w:rsid w:val="008E2E71"/>
    <w:rsid w:val="008E3657"/>
    <w:rsid w:val="008E48A4"/>
    <w:rsid w:val="008E4B92"/>
    <w:rsid w:val="008E5334"/>
    <w:rsid w:val="008E575B"/>
    <w:rsid w:val="008E5FFB"/>
    <w:rsid w:val="008E600D"/>
    <w:rsid w:val="008E7267"/>
    <w:rsid w:val="008E7399"/>
    <w:rsid w:val="008F1400"/>
    <w:rsid w:val="008F187D"/>
    <w:rsid w:val="008F2BEE"/>
    <w:rsid w:val="008F3E91"/>
    <w:rsid w:val="008F58C8"/>
    <w:rsid w:val="008F5EA9"/>
    <w:rsid w:val="008F7649"/>
    <w:rsid w:val="008F7829"/>
    <w:rsid w:val="008F7C73"/>
    <w:rsid w:val="009004B4"/>
    <w:rsid w:val="00901631"/>
    <w:rsid w:val="00904A4E"/>
    <w:rsid w:val="00904A62"/>
    <w:rsid w:val="00904FDA"/>
    <w:rsid w:val="009066C6"/>
    <w:rsid w:val="00906DC4"/>
    <w:rsid w:val="00907EC8"/>
    <w:rsid w:val="00907F32"/>
    <w:rsid w:val="00910995"/>
    <w:rsid w:val="00911973"/>
    <w:rsid w:val="00911A2C"/>
    <w:rsid w:val="00911C09"/>
    <w:rsid w:val="0091272A"/>
    <w:rsid w:val="00913A8F"/>
    <w:rsid w:val="00913EC0"/>
    <w:rsid w:val="00914B4E"/>
    <w:rsid w:val="00914B73"/>
    <w:rsid w:val="00915D9F"/>
    <w:rsid w:val="009164FC"/>
    <w:rsid w:val="009165E3"/>
    <w:rsid w:val="00916CCB"/>
    <w:rsid w:val="0091728D"/>
    <w:rsid w:val="0091796D"/>
    <w:rsid w:val="00917B2D"/>
    <w:rsid w:val="00920BDA"/>
    <w:rsid w:val="00921031"/>
    <w:rsid w:val="00921FBD"/>
    <w:rsid w:val="0092212C"/>
    <w:rsid w:val="009229C4"/>
    <w:rsid w:val="00922F8F"/>
    <w:rsid w:val="00923DE6"/>
    <w:rsid w:val="00924B25"/>
    <w:rsid w:val="00924D5D"/>
    <w:rsid w:val="00925FD3"/>
    <w:rsid w:val="00926494"/>
    <w:rsid w:val="00926A3B"/>
    <w:rsid w:val="00926D4E"/>
    <w:rsid w:val="0092709C"/>
    <w:rsid w:val="0092796B"/>
    <w:rsid w:val="00930025"/>
    <w:rsid w:val="009318F9"/>
    <w:rsid w:val="00932155"/>
    <w:rsid w:val="00932590"/>
    <w:rsid w:val="00932A76"/>
    <w:rsid w:val="00935EDC"/>
    <w:rsid w:val="0093672A"/>
    <w:rsid w:val="00940081"/>
    <w:rsid w:val="009402BA"/>
    <w:rsid w:val="00940D73"/>
    <w:rsid w:val="00940D98"/>
    <w:rsid w:val="00941442"/>
    <w:rsid w:val="00941720"/>
    <w:rsid w:val="00942DE5"/>
    <w:rsid w:val="00943411"/>
    <w:rsid w:val="00944353"/>
    <w:rsid w:val="0094445B"/>
    <w:rsid w:val="00944AD1"/>
    <w:rsid w:val="00945FEA"/>
    <w:rsid w:val="00946853"/>
    <w:rsid w:val="00946F64"/>
    <w:rsid w:val="009471F9"/>
    <w:rsid w:val="0095121E"/>
    <w:rsid w:val="0095279D"/>
    <w:rsid w:val="00952CBE"/>
    <w:rsid w:val="009531B5"/>
    <w:rsid w:val="009537B0"/>
    <w:rsid w:val="00954D56"/>
    <w:rsid w:val="00955139"/>
    <w:rsid w:val="0095581C"/>
    <w:rsid w:val="00956048"/>
    <w:rsid w:val="00956C28"/>
    <w:rsid w:val="00960443"/>
    <w:rsid w:val="009616DD"/>
    <w:rsid w:val="0096177F"/>
    <w:rsid w:val="00961A1A"/>
    <w:rsid w:val="009628D0"/>
    <w:rsid w:val="00963A1B"/>
    <w:rsid w:val="00963AD6"/>
    <w:rsid w:val="00964665"/>
    <w:rsid w:val="009650C1"/>
    <w:rsid w:val="00965548"/>
    <w:rsid w:val="00966349"/>
    <w:rsid w:val="009665B3"/>
    <w:rsid w:val="00966728"/>
    <w:rsid w:val="00966E95"/>
    <w:rsid w:val="0096727E"/>
    <w:rsid w:val="009707AE"/>
    <w:rsid w:val="00970CCD"/>
    <w:rsid w:val="00972054"/>
    <w:rsid w:val="009727BB"/>
    <w:rsid w:val="0097304E"/>
    <w:rsid w:val="0097422A"/>
    <w:rsid w:val="00974439"/>
    <w:rsid w:val="009745E0"/>
    <w:rsid w:val="00975455"/>
    <w:rsid w:val="00975CD9"/>
    <w:rsid w:val="0097695C"/>
    <w:rsid w:val="00977265"/>
    <w:rsid w:val="009778DD"/>
    <w:rsid w:val="009822DE"/>
    <w:rsid w:val="0098243D"/>
    <w:rsid w:val="009829A8"/>
    <w:rsid w:val="00982C1C"/>
    <w:rsid w:val="00983982"/>
    <w:rsid w:val="009839CA"/>
    <w:rsid w:val="00983EA7"/>
    <w:rsid w:val="009840E6"/>
    <w:rsid w:val="009854DE"/>
    <w:rsid w:val="00985A99"/>
    <w:rsid w:val="00986BB3"/>
    <w:rsid w:val="00986FC3"/>
    <w:rsid w:val="00990C34"/>
    <w:rsid w:val="00990F96"/>
    <w:rsid w:val="0099208E"/>
    <w:rsid w:val="009929FA"/>
    <w:rsid w:val="009931AB"/>
    <w:rsid w:val="00994344"/>
    <w:rsid w:val="00994FD5"/>
    <w:rsid w:val="009956E0"/>
    <w:rsid w:val="00995D84"/>
    <w:rsid w:val="00995F57"/>
    <w:rsid w:val="00996152"/>
    <w:rsid w:val="0099632A"/>
    <w:rsid w:val="009964ED"/>
    <w:rsid w:val="00996A38"/>
    <w:rsid w:val="00996A47"/>
    <w:rsid w:val="009970F2"/>
    <w:rsid w:val="00997499"/>
    <w:rsid w:val="00997598"/>
    <w:rsid w:val="00997F85"/>
    <w:rsid w:val="009A003D"/>
    <w:rsid w:val="009A017F"/>
    <w:rsid w:val="009A1300"/>
    <w:rsid w:val="009A26B2"/>
    <w:rsid w:val="009A2C2B"/>
    <w:rsid w:val="009A3656"/>
    <w:rsid w:val="009A4220"/>
    <w:rsid w:val="009A4958"/>
    <w:rsid w:val="009A4FE7"/>
    <w:rsid w:val="009A5583"/>
    <w:rsid w:val="009A75E7"/>
    <w:rsid w:val="009A7845"/>
    <w:rsid w:val="009A7A1F"/>
    <w:rsid w:val="009A7CC7"/>
    <w:rsid w:val="009A7E3F"/>
    <w:rsid w:val="009A7E78"/>
    <w:rsid w:val="009B0F4B"/>
    <w:rsid w:val="009B3B0E"/>
    <w:rsid w:val="009B3BAE"/>
    <w:rsid w:val="009B3F0E"/>
    <w:rsid w:val="009B40B6"/>
    <w:rsid w:val="009B4D0F"/>
    <w:rsid w:val="009B7B77"/>
    <w:rsid w:val="009C0510"/>
    <w:rsid w:val="009C0AE6"/>
    <w:rsid w:val="009C1525"/>
    <w:rsid w:val="009C1FF2"/>
    <w:rsid w:val="009C22E0"/>
    <w:rsid w:val="009C360C"/>
    <w:rsid w:val="009C4332"/>
    <w:rsid w:val="009C4A52"/>
    <w:rsid w:val="009C51BC"/>
    <w:rsid w:val="009C5B77"/>
    <w:rsid w:val="009C6B3C"/>
    <w:rsid w:val="009C761C"/>
    <w:rsid w:val="009C7FAC"/>
    <w:rsid w:val="009D01BE"/>
    <w:rsid w:val="009D0D2D"/>
    <w:rsid w:val="009D2817"/>
    <w:rsid w:val="009D31A3"/>
    <w:rsid w:val="009D363E"/>
    <w:rsid w:val="009D43F8"/>
    <w:rsid w:val="009D4512"/>
    <w:rsid w:val="009D45DB"/>
    <w:rsid w:val="009D4939"/>
    <w:rsid w:val="009D4FAE"/>
    <w:rsid w:val="009D59FB"/>
    <w:rsid w:val="009D5F2B"/>
    <w:rsid w:val="009D6000"/>
    <w:rsid w:val="009D6052"/>
    <w:rsid w:val="009D74AC"/>
    <w:rsid w:val="009D7BAB"/>
    <w:rsid w:val="009D7CC0"/>
    <w:rsid w:val="009E04B5"/>
    <w:rsid w:val="009E14E9"/>
    <w:rsid w:val="009E18B0"/>
    <w:rsid w:val="009E2183"/>
    <w:rsid w:val="009E35D9"/>
    <w:rsid w:val="009E3B89"/>
    <w:rsid w:val="009E4277"/>
    <w:rsid w:val="009E502D"/>
    <w:rsid w:val="009E53BB"/>
    <w:rsid w:val="009E623F"/>
    <w:rsid w:val="009E6DBD"/>
    <w:rsid w:val="009F1DF3"/>
    <w:rsid w:val="009F2D94"/>
    <w:rsid w:val="009F3F00"/>
    <w:rsid w:val="009F4833"/>
    <w:rsid w:val="009F66C6"/>
    <w:rsid w:val="009F6C96"/>
    <w:rsid w:val="009F76B5"/>
    <w:rsid w:val="00A024CF"/>
    <w:rsid w:val="00A025FD"/>
    <w:rsid w:val="00A025FE"/>
    <w:rsid w:val="00A03851"/>
    <w:rsid w:val="00A055FA"/>
    <w:rsid w:val="00A068B8"/>
    <w:rsid w:val="00A06EC8"/>
    <w:rsid w:val="00A10367"/>
    <w:rsid w:val="00A10AF9"/>
    <w:rsid w:val="00A10F35"/>
    <w:rsid w:val="00A11090"/>
    <w:rsid w:val="00A11413"/>
    <w:rsid w:val="00A11902"/>
    <w:rsid w:val="00A121B1"/>
    <w:rsid w:val="00A13FA2"/>
    <w:rsid w:val="00A15A65"/>
    <w:rsid w:val="00A16212"/>
    <w:rsid w:val="00A16C95"/>
    <w:rsid w:val="00A16E92"/>
    <w:rsid w:val="00A17F25"/>
    <w:rsid w:val="00A206F8"/>
    <w:rsid w:val="00A21250"/>
    <w:rsid w:val="00A2125E"/>
    <w:rsid w:val="00A23C02"/>
    <w:rsid w:val="00A24996"/>
    <w:rsid w:val="00A24A77"/>
    <w:rsid w:val="00A24EA3"/>
    <w:rsid w:val="00A252F5"/>
    <w:rsid w:val="00A255D3"/>
    <w:rsid w:val="00A261F4"/>
    <w:rsid w:val="00A26315"/>
    <w:rsid w:val="00A2664D"/>
    <w:rsid w:val="00A26F3E"/>
    <w:rsid w:val="00A278BF"/>
    <w:rsid w:val="00A306C3"/>
    <w:rsid w:val="00A306DB"/>
    <w:rsid w:val="00A30874"/>
    <w:rsid w:val="00A30933"/>
    <w:rsid w:val="00A332EA"/>
    <w:rsid w:val="00A33E10"/>
    <w:rsid w:val="00A340A1"/>
    <w:rsid w:val="00A347D5"/>
    <w:rsid w:val="00A34A11"/>
    <w:rsid w:val="00A35613"/>
    <w:rsid w:val="00A35812"/>
    <w:rsid w:val="00A35EE9"/>
    <w:rsid w:val="00A36160"/>
    <w:rsid w:val="00A364EE"/>
    <w:rsid w:val="00A36B32"/>
    <w:rsid w:val="00A375F0"/>
    <w:rsid w:val="00A37788"/>
    <w:rsid w:val="00A378DE"/>
    <w:rsid w:val="00A37FDF"/>
    <w:rsid w:val="00A40C90"/>
    <w:rsid w:val="00A4126E"/>
    <w:rsid w:val="00A4188A"/>
    <w:rsid w:val="00A423E0"/>
    <w:rsid w:val="00A42ACB"/>
    <w:rsid w:val="00A44506"/>
    <w:rsid w:val="00A44571"/>
    <w:rsid w:val="00A44FEB"/>
    <w:rsid w:val="00A46892"/>
    <w:rsid w:val="00A47014"/>
    <w:rsid w:val="00A478BE"/>
    <w:rsid w:val="00A47B3C"/>
    <w:rsid w:val="00A47C9F"/>
    <w:rsid w:val="00A50413"/>
    <w:rsid w:val="00A50B22"/>
    <w:rsid w:val="00A50EDE"/>
    <w:rsid w:val="00A520C0"/>
    <w:rsid w:val="00A522A9"/>
    <w:rsid w:val="00A52D93"/>
    <w:rsid w:val="00A53247"/>
    <w:rsid w:val="00A53383"/>
    <w:rsid w:val="00A53D88"/>
    <w:rsid w:val="00A53E7B"/>
    <w:rsid w:val="00A54484"/>
    <w:rsid w:val="00A54591"/>
    <w:rsid w:val="00A55441"/>
    <w:rsid w:val="00A55D4F"/>
    <w:rsid w:val="00A56344"/>
    <w:rsid w:val="00A56B6A"/>
    <w:rsid w:val="00A60699"/>
    <w:rsid w:val="00A60F47"/>
    <w:rsid w:val="00A61143"/>
    <w:rsid w:val="00A613A8"/>
    <w:rsid w:val="00A61764"/>
    <w:rsid w:val="00A620EE"/>
    <w:rsid w:val="00A62458"/>
    <w:rsid w:val="00A63AF1"/>
    <w:rsid w:val="00A64A7F"/>
    <w:rsid w:val="00A66027"/>
    <w:rsid w:val="00A660B7"/>
    <w:rsid w:val="00A66566"/>
    <w:rsid w:val="00A66AE1"/>
    <w:rsid w:val="00A6749F"/>
    <w:rsid w:val="00A67898"/>
    <w:rsid w:val="00A678D1"/>
    <w:rsid w:val="00A67AAE"/>
    <w:rsid w:val="00A7058E"/>
    <w:rsid w:val="00A7094D"/>
    <w:rsid w:val="00A7496C"/>
    <w:rsid w:val="00A74AD3"/>
    <w:rsid w:val="00A74D06"/>
    <w:rsid w:val="00A75471"/>
    <w:rsid w:val="00A75518"/>
    <w:rsid w:val="00A75D08"/>
    <w:rsid w:val="00A77618"/>
    <w:rsid w:val="00A779EE"/>
    <w:rsid w:val="00A77A9D"/>
    <w:rsid w:val="00A80B84"/>
    <w:rsid w:val="00A83644"/>
    <w:rsid w:val="00A83E6D"/>
    <w:rsid w:val="00A845A1"/>
    <w:rsid w:val="00A8518A"/>
    <w:rsid w:val="00A854F5"/>
    <w:rsid w:val="00A86F85"/>
    <w:rsid w:val="00A86FC7"/>
    <w:rsid w:val="00A87432"/>
    <w:rsid w:val="00A9000B"/>
    <w:rsid w:val="00A90B63"/>
    <w:rsid w:val="00A91B17"/>
    <w:rsid w:val="00A92E2A"/>
    <w:rsid w:val="00A92F23"/>
    <w:rsid w:val="00A938F8"/>
    <w:rsid w:val="00A94EA0"/>
    <w:rsid w:val="00A95BF9"/>
    <w:rsid w:val="00A96660"/>
    <w:rsid w:val="00A96BBE"/>
    <w:rsid w:val="00A97268"/>
    <w:rsid w:val="00A978AC"/>
    <w:rsid w:val="00A97A71"/>
    <w:rsid w:val="00AA0BC2"/>
    <w:rsid w:val="00AA12B1"/>
    <w:rsid w:val="00AA2095"/>
    <w:rsid w:val="00AA3F4C"/>
    <w:rsid w:val="00AA5A24"/>
    <w:rsid w:val="00AA61D4"/>
    <w:rsid w:val="00AA6B73"/>
    <w:rsid w:val="00AA70FF"/>
    <w:rsid w:val="00AA7550"/>
    <w:rsid w:val="00AA79D3"/>
    <w:rsid w:val="00AB04FB"/>
    <w:rsid w:val="00AB0D22"/>
    <w:rsid w:val="00AB19D1"/>
    <w:rsid w:val="00AB21A2"/>
    <w:rsid w:val="00AB2832"/>
    <w:rsid w:val="00AB33D3"/>
    <w:rsid w:val="00AB3C99"/>
    <w:rsid w:val="00AB4ED5"/>
    <w:rsid w:val="00AB5649"/>
    <w:rsid w:val="00AB6659"/>
    <w:rsid w:val="00AB6C5E"/>
    <w:rsid w:val="00AB6E7A"/>
    <w:rsid w:val="00AC0165"/>
    <w:rsid w:val="00AC2116"/>
    <w:rsid w:val="00AC33F7"/>
    <w:rsid w:val="00AC40FA"/>
    <w:rsid w:val="00AC5250"/>
    <w:rsid w:val="00AC5750"/>
    <w:rsid w:val="00AC6BB8"/>
    <w:rsid w:val="00AC6C38"/>
    <w:rsid w:val="00AC6EDD"/>
    <w:rsid w:val="00AD042A"/>
    <w:rsid w:val="00AD1139"/>
    <w:rsid w:val="00AD12B1"/>
    <w:rsid w:val="00AD2BA5"/>
    <w:rsid w:val="00AD3537"/>
    <w:rsid w:val="00AD3933"/>
    <w:rsid w:val="00AD3A8F"/>
    <w:rsid w:val="00AD51A7"/>
    <w:rsid w:val="00AD5B2C"/>
    <w:rsid w:val="00AD6AD4"/>
    <w:rsid w:val="00AD718B"/>
    <w:rsid w:val="00AD7970"/>
    <w:rsid w:val="00AE0A1D"/>
    <w:rsid w:val="00AE0BD5"/>
    <w:rsid w:val="00AE0E41"/>
    <w:rsid w:val="00AE123E"/>
    <w:rsid w:val="00AE1E2B"/>
    <w:rsid w:val="00AE2400"/>
    <w:rsid w:val="00AE336B"/>
    <w:rsid w:val="00AE39D7"/>
    <w:rsid w:val="00AE3C54"/>
    <w:rsid w:val="00AE4EFE"/>
    <w:rsid w:val="00AE5156"/>
    <w:rsid w:val="00AE52A4"/>
    <w:rsid w:val="00AE68D4"/>
    <w:rsid w:val="00AE6B05"/>
    <w:rsid w:val="00AE7977"/>
    <w:rsid w:val="00AE7BFA"/>
    <w:rsid w:val="00AE7C21"/>
    <w:rsid w:val="00AE7EA7"/>
    <w:rsid w:val="00AE7F08"/>
    <w:rsid w:val="00AE7FC8"/>
    <w:rsid w:val="00AF05D2"/>
    <w:rsid w:val="00AF0B36"/>
    <w:rsid w:val="00AF1161"/>
    <w:rsid w:val="00AF17F7"/>
    <w:rsid w:val="00AF1EBF"/>
    <w:rsid w:val="00AF248B"/>
    <w:rsid w:val="00AF43A3"/>
    <w:rsid w:val="00AF50A7"/>
    <w:rsid w:val="00AF55A1"/>
    <w:rsid w:val="00AF6A40"/>
    <w:rsid w:val="00AF6DAC"/>
    <w:rsid w:val="00AF745E"/>
    <w:rsid w:val="00B016BD"/>
    <w:rsid w:val="00B025A5"/>
    <w:rsid w:val="00B02787"/>
    <w:rsid w:val="00B02E73"/>
    <w:rsid w:val="00B031CA"/>
    <w:rsid w:val="00B03ED9"/>
    <w:rsid w:val="00B0519F"/>
    <w:rsid w:val="00B0556B"/>
    <w:rsid w:val="00B0644C"/>
    <w:rsid w:val="00B06529"/>
    <w:rsid w:val="00B0665C"/>
    <w:rsid w:val="00B067D0"/>
    <w:rsid w:val="00B07BB8"/>
    <w:rsid w:val="00B11074"/>
    <w:rsid w:val="00B117FF"/>
    <w:rsid w:val="00B118FB"/>
    <w:rsid w:val="00B11913"/>
    <w:rsid w:val="00B11FEC"/>
    <w:rsid w:val="00B13569"/>
    <w:rsid w:val="00B13CC1"/>
    <w:rsid w:val="00B141B3"/>
    <w:rsid w:val="00B147CA"/>
    <w:rsid w:val="00B14D47"/>
    <w:rsid w:val="00B156E3"/>
    <w:rsid w:val="00B15A9F"/>
    <w:rsid w:val="00B168C4"/>
    <w:rsid w:val="00B16986"/>
    <w:rsid w:val="00B16AD1"/>
    <w:rsid w:val="00B16DE9"/>
    <w:rsid w:val="00B173EC"/>
    <w:rsid w:val="00B174C9"/>
    <w:rsid w:val="00B17912"/>
    <w:rsid w:val="00B21523"/>
    <w:rsid w:val="00B21A25"/>
    <w:rsid w:val="00B21AEB"/>
    <w:rsid w:val="00B21E2D"/>
    <w:rsid w:val="00B2285C"/>
    <w:rsid w:val="00B22C41"/>
    <w:rsid w:val="00B24041"/>
    <w:rsid w:val="00B240DD"/>
    <w:rsid w:val="00B24D88"/>
    <w:rsid w:val="00B2580E"/>
    <w:rsid w:val="00B27061"/>
    <w:rsid w:val="00B27766"/>
    <w:rsid w:val="00B27DE0"/>
    <w:rsid w:val="00B27F50"/>
    <w:rsid w:val="00B30035"/>
    <w:rsid w:val="00B3030C"/>
    <w:rsid w:val="00B309C9"/>
    <w:rsid w:val="00B30B80"/>
    <w:rsid w:val="00B315A0"/>
    <w:rsid w:val="00B31F32"/>
    <w:rsid w:val="00B33E47"/>
    <w:rsid w:val="00B34F4F"/>
    <w:rsid w:val="00B35BF3"/>
    <w:rsid w:val="00B36ACF"/>
    <w:rsid w:val="00B37AA5"/>
    <w:rsid w:val="00B4045F"/>
    <w:rsid w:val="00B40E28"/>
    <w:rsid w:val="00B40F83"/>
    <w:rsid w:val="00B41116"/>
    <w:rsid w:val="00B414EE"/>
    <w:rsid w:val="00B41573"/>
    <w:rsid w:val="00B418A8"/>
    <w:rsid w:val="00B41A2F"/>
    <w:rsid w:val="00B41A9C"/>
    <w:rsid w:val="00B41B36"/>
    <w:rsid w:val="00B41DF6"/>
    <w:rsid w:val="00B4226F"/>
    <w:rsid w:val="00B422B2"/>
    <w:rsid w:val="00B423B8"/>
    <w:rsid w:val="00B42414"/>
    <w:rsid w:val="00B4249A"/>
    <w:rsid w:val="00B42911"/>
    <w:rsid w:val="00B43304"/>
    <w:rsid w:val="00B437B2"/>
    <w:rsid w:val="00B450C1"/>
    <w:rsid w:val="00B46407"/>
    <w:rsid w:val="00B46AB9"/>
    <w:rsid w:val="00B46C0E"/>
    <w:rsid w:val="00B47F83"/>
    <w:rsid w:val="00B50842"/>
    <w:rsid w:val="00B5118F"/>
    <w:rsid w:val="00B519E0"/>
    <w:rsid w:val="00B51EC9"/>
    <w:rsid w:val="00B524B5"/>
    <w:rsid w:val="00B529D5"/>
    <w:rsid w:val="00B538F9"/>
    <w:rsid w:val="00B540A8"/>
    <w:rsid w:val="00B542B5"/>
    <w:rsid w:val="00B5435C"/>
    <w:rsid w:val="00B546FC"/>
    <w:rsid w:val="00B554AD"/>
    <w:rsid w:val="00B56505"/>
    <w:rsid w:val="00B56DC8"/>
    <w:rsid w:val="00B5717F"/>
    <w:rsid w:val="00B57323"/>
    <w:rsid w:val="00B5784F"/>
    <w:rsid w:val="00B600FA"/>
    <w:rsid w:val="00B60C2B"/>
    <w:rsid w:val="00B6376F"/>
    <w:rsid w:val="00B64223"/>
    <w:rsid w:val="00B64EF9"/>
    <w:rsid w:val="00B654C5"/>
    <w:rsid w:val="00B660C3"/>
    <w:rsid w:val="00B662BB"/>
    <w:rsid w:val="00B665B8"/>
    <w:rsid w:val="00B66867"/>
    <w:rsid w:val="00B67182"/>
    <w:rsid w:val="00B67359"/>
    <w:rsid w:val="00B707FB"/>
    <w:rsid w:val="00B711AD"/>
    <w:rsid w:val="00B715FF"/>
    <w:rsid w:val="00B71980"/>
    <w:rsid w:val="00B72365"/>
    <w:rsid w:val="00B724A4"/>
    <w:rsid w:val="00B724AF"/>
    <w:rsid w:val="00B7375A"/>
    <w:rsid w:val="00B738C9"/>
    <w:rsid w:val="00B74079"/>
    <w:rsid w:val="00B74F23"/>
    <w:rsid w:val="00B7578D"/>
    <w:rsid w:val="00B80462"/>
    <w:rsid w:val="00B81CC1"/>
    <w:rsid w:val="00B822B7"/>
    <w:rsid w:val="00B83F29"/>
    <w:rsid w:val="00B843A7"/>
    <w:rsid w:val="00B85983"/>
    <w:rsid w:val="00B85B76"/>
    <w:rsid w:val="00B85E64"/>
    <w:rsid w:val="00B86E64"/>
    <w:rsid w:val="00B878F2"/>
    <w:rsid w:val="00B87BD1"/>
    <w:rsid w:val="00B87CC4"/>
    <w:rsid w:val="00B87F6F"/>
    <w:rsid w:val="00B907CD"/>
    <w:rsid w:val="00B90E57"/>
    <w:rsid w:val="00B91376"/>
    <w:rsid w:val="00B91AEA"/>
    <w:rsid w:val="00B91DCC"/>
    <w:rsid w:val="00B91E1F"/>
    <w:rsid w:val="00B920EA"/>
    <w:rsid w:val="00B92623"/>
    <w:rsid w:val="00B92737"/>
    <w:rsid w:val="00B934B1"/>
    <w:rsid w:val="00B939EE"/>
    <w:rsid w:val="00B94748"/>
    <w:rsid w:val="00B94A76"/>
    <w:rsid w:val="00B94C50"/>
    <w:rsid w:val="00B956AF"/>
    <w:rsid w:val="00B960AB"/>
    <w:rsid w:val="00B96998"/>
    <w:rsid w:val="00B977B5"/>
    <w:rsid w:val="00B97D3E"/>
    <w:rsid w:val="00BA0F8E"/>
    <w:rsid w:val="00BA12E3"/>
    <w:rsid w:val="00BA1A24"/>
    <w:rsid w:val="00BA37A0"/>
    <w:rsid w:val="00BA4098"/>
    <w:rsid w:val="00BA42A5"/>
    <w:rsid w:val="00BA6555"/>
    <w:rsid w:val="00BA7ED6"/>
    <w:rsid w:val="00BB07CB"/>
    <w:rsid w:val="00BB2FCA"/>
    <w:rsid w:val="00BB40EC"/>
    <w:rsid w:val="00BB441D"/>
    <w:rsid w:val="00BB57DE"/>
    <w:rsid w:val="00BB595A"/>
    <w:rsid w:val="00BB6C36"/>
    <w:rsid w:val="00BC29F3"/>
    <w:rsid w:val="00BC33E7"/>
    <w:rsid w:val="00BC37A0"/>
    <w:rsid w:val="00BC3A3E"/>
    <w:rsid w:val="00BC61F2"/>
    <w:rsid w:val="00BC6407"/>
    <w:rsid w:val="00BC7743"/>
    <w:rsid w:val="00BD03CC"/>
    <w:rsid w:val="00BD135B"/>
    <w:rsid w:val="00BD25EB"/>
    <w:rsid w:val="00BD29BE"/>
    <w:rsid w:val="00BD2E8B"/>
    <w:rsid w:val="00BD3A06"/>
    <w:rsid w:val="00BD3D67"/>
    <w:rsid w:val="00BD4588"/>
    <w:rsid w:val="00BD5358"/>
    <w:rsid w:val="00BD56AB"/>
    <w:rsid w:val="00BD663E"/>
    <w:rsid w:val="00BD6B8C"/>
    <w:rsid w:val="00BD6E18"/>
    <w:rsid w:val="00BD7341"/>
    <w:rsid w:val="00BD7782"/>
    <w:rsid w:val="00BD7B15"/>
    <w:rsid w:val="00BE046C"/>
    <w:rsid w:val="00BE0745"/>
    <w:rsid w:val="00BE0997"/>
    <w:rsid w:val="00BE0E13"/>
    <w:rsid w:val="00BE1437"/>
    <w:rsid w:val="00BE2EE5"/>
    <w:rsid w:val="00BE3244"/>
    <w:rsid w:val="00BE353F"/>
    <w:rsid w:val="00BE3946"/>
    <w:rsid w:val="00BE3BE5"/>
    <w:rsid w:val="00BE3F5A"/>
    <w:rsid w:val="00BE477E"/>
    <w:rsid w:val="00BE4887"/>
    <w:rsid w:val="00BE48D6"/>
    <w:rsid w:val="00BE5433"/>
    <w:rsid w:val="00BE6287"/>
    <w:rsid w:val="00BE69C4"/>
    <w:rsid w:val="00BE71BE"/>
    <w:rsid w:val="00BE7672"/>
    <w:rsid w:val="00BE7C29"/>
    <w:rsid w:val="00BE7FCD"/>
    <w:rsid w:val="00BF067A"/>
    <w:rsid w:val="00BF32CE"/>
    <w:rsid w:val="00BF6D71"/>
    <w:rsid w:val="00BF7378"/>
    <w:rsid w:val="00C00126"/>
    <w:rsid w:val="00C00EE4"/>
    <w:rsid w:val="00C02B08"/>
    <w:rsid w:val="00C03076"/>
    <w:rsid w:val="00C03267"/>
    <w:rsid w:val="00C0412F"/>
    <w:rsid w:val="00C05160"/>
    <w:rsid w:val="00C05555"/>
    <w:rsid w:val="00C05820"/>
    <w:rsid w:val="00C06478"/>
    <w:rsid w:val="00C06A9C"/>
    <w:rsid w:val="00C077D8"/>
    <w:rsid w:val="00C07BDD"/>
    <w:rsid w:val="00C07C85"/>
    <w:rsid w:val="00C10AC9"/>
    <w:rsid w:val="00C1119A"/>
    <w:rsid w:val="00C11A5F"/>
    <w:rsid w:val="00C11C05"/>
    <w:rsid w:val="00C122B9"/>
    <w:rsid w:val="00C12907"/>
    <w:rsid w:val="00C1298F"/>
    <w:rsid w:val="00C12D7B"/>
    <w:rsid w:val="00C1372F"/>
    <w:rsid w:val="00C13A2A"/>
    <w:rsid w:val="00C14CCC"/>
    <w:rsid w:val="00C15694"/>
    <w:rsid w:val="00C1571A"/>
    <w:rsid w:val="00C15D89"/>
    <w:rsid w:val="00C15F91"/>
    <w:rsid w:val="00C17305"/>
    <w:rsid w:val="00C20084"/>
    <w:rsid w:val="00C200CF"/>
    <w:rsid w:val="00C2031B"/>
    <w:rsid w:val="00C231F9"/>
    <w:rsid w:val="00C23338"/>
    <w:rsid w:val="00C23405"/>
    <w:rsid w:val="00C24A6E"/>
    <w:rsid w:val="00C24FDF"/>
    <w:rsid w:val="00C26341"/>
    <w:rsid w:val="00C26DA9"/>
    <w:rsid w:val="00C273B4"/>
    <w:rsid w:val="00C27875"/>
    <w:rsid w:val="00C27C9A"/>
    <w:rsid w:val="00C300D1"/>
    <w:rsid w:val="00C323A3"/>
    <w:rsid w:val="00C328B7"/>
    <w:rsid w:val="00C3358A"/>
    <w:rsid w:val="00C33978"/>
    <w:rsid w:val="00C34195"/>
    <w:rsid w:val="00C3454F"/>
    <w:rsid w:val="00C34708"/>
    <w:rsid w:val="00C349FD"/>
    <w:rsid w:val="00C35E5A"/>
    <w:rsid w:val="00C365CE"/>
    <w:rsid w:val="00C377E1"/>
    <w:rsid w:val="00C37AD3"/>
    <w:rsid w:val="00C37BAF"/>
    <w:rsid w:val="00C415EF"/>
    <w:rsid w:val="00C426F5"/>
    <w:rsid w:val="00C42BF7"/>
    <w:rsid w:val="00C42EE0"/>
    <w:rsid w:val="00C43EDE"/>
    <w:rsid w:val="00C44FA3"/>
    <w:rsid w:val="00C45D96"/>
    <w:rsid w:val="00C5074E"/>
    <w:rsid w:val="00C514AC"/>
    <w:rsid w:val="00C52C28"/>
    <w:rsid w:val="00C52F1E"/>
    <w:rsid w:val="00C539BE"/>
    <w:rsid w:val="00C53D46"/>
    <w:rsid w:val="00C548B5"/>
    <w:rsid w:val="00C559DA"/>
    <w:rsid w:val="00C56858"/>
    <w:rsid w:val="00C571C9"/>
    <w:rsid w:val="00C57739"/>
    <w:rsid w:val="00C6085E"/>
    <w:rsid w:val="00C608C4"/>
    <w:rsid w:val="00C60EEC"/>
    <w:rsid w:val="00C638BF"/>
    <w:rsid w:val="00C646FD"/>
    <w:rsid w:val="00C64771"/>
    <w:rsid w:val="00C663E8"/>
    <w:rsid w:val="00C66E6C"/>
    <w:rsid w:val="00C670F7"/>
    <w:rsid w:val="00C67500"/>
    <w:rsid w:val="00C67EC9"/>
    <w:rsid w:val="00C70D7C"/>
    <w:rsid w:val="00C7229F"/>
    <w:rsid w:val="00C72594"/>
    <w:rsid w:val="00C72ECA"/>
    <w:rsid w:val="00C73007"/>
    <w:rsid w:val="00C73496"/>
    <w:rsid w:val="00C74090"/>
    <w:rsid w:val="00C740FB"/>
    <w:rsid w:val="00C7511E"/>
    <w:rsid w:val="00C75AC7"/>
    <w:rsid w:val="00C75C45"/>
    <w:rsid w:val="00C767B7"/>
    <w:rsid w:val="00C770A5"/>
    <w:rsid w:val="00C77D21"/>
    <w:rsid w:val="00C804F8"/>
    <w:rsid w:val="00C80CD9"/>
    <w:rsid w:val="00C80D5A"/>
    <w:rsid w:val="00C81F29"/>
    <w:rsid w:val="00C82386"/>
    <w:rsid w:val="00C839B3"/>
    <w:rsid w:val="00C84BB1"/>
    <w:rsid w:val="00C84D75"/>
    <w:rsid w:val="00C84F6F"/>
    <w:rsid w:val="00C8524C"/>
    <w:rsid w:val="00C85B7F"/>
    <w:rsid w:val="00C85BA2"/>
    <w:rsid w:val="00C86C88"/>
    <w:rsid w:val="00C875B4"/>
    <w:rsid w:val="00C87612"/>
    <w:rsid w:val="00C87D13"/>
    <w:rsid w:val="00C87F0B"/>
    <w:rsid w:val="00C915CA"/>
    <w:rsid w:val="00C92512"/>
    <w:rsid w:val="00C9371A"/>
    <w:rsid w:val="00C939FB"/>
    <w:rsid w:val="00C93ACB"/>
    <w:rsid w:val="00C94AE2"/>
    <w:rsid w:val="00C94F37"/>
    <w:rsid w:val="00C94FF0"/>
    <w:rsid w:val="00C95036"/>
    <w:rsid w:val="00C956B0"/>
    <w:rsid w:val="00C95FE0"/>
    <w:rsid w:val="00C9602D"/>
    <w:rsid w:val="00C96AD5"/>
    <w:rsid w:val="00C96E4D"/>
    <w:rsid w:val="00C97D7F"/>
    <w:rsid w:val="00CA0095"/>
    <w:rsid w:val="00CA00D2"/>
    <w:rsid w:val="00CA0234"/>
    <w:rsid w:val="00CA029C"/>
    <w:rsid w:val="00CA04AA"/>
    <w:rsid w:val="00CA067C"/>
    <w:rsid w:val="00CA1671"/>
    <w:rsid w:val="00CA25CE"/>
    <w:rsid w:val="00CA3BC9"/>
    <w:rsid w:val="00CA5433"/>
    <w:rsid w:val="00CA5715"/>
    <w:rsid w:val="00CA7716"/>
    <w:rsid w:val="00CA7ECF"/>
    <w:rsid w:val="00CB00B4"/>
    <w:rsid w:val="00CB0B2D"/>
    <w:rsid w:val="00CB0FB8"/>
    <w:rsid w:val="00CB1213"/>
    <w:rsid w:val="00CB128E"/>
    <w:rsid w:val="00CB1641"/>
    <w:rsid w:val="00CB22BC"/>
    <w:rsid w:val="00CB22C0"/>
    <w:rsid w:val="00CB30CD"/>
    <w:rsid w:val="00CB4040"/>
    <w:rsid w:val="00CB48C5"/>
    <w:rsid w:val="00CB4CD2"/>
    <w:rsid w:val="00CB5492"/>
    <w:rsid w:val="00CB583A"/>
    <w:rsid w:val="00CB5994"/>
    <w:rsid w:val="00CB631C"/>
    <w:rsid w:val="00CB6C54"/>
    <w:rsid w:val="00CB705A"/>
    <w:rsid w:val="00CB726A"/>
    <w:rsid w:val="00CB7E8B"/>
    <w:rsid w:val="00CB7EAC"/>
    <w:rsid w:val="00CC10C0"/>
    <w:rsid w:val="00CC1151"/>
    <w:rsid w:val="00CC16EE"/>
    <w:rsid w:val="00CC184F"/>
    <w:rsid w:val="00CC2468"/>
    <w:rsid w:val="00CC35A8"/>
    <w:rsid w:val="00CC3748"/>
    <w:rsid w:val="00CC3885"/>
    <w:rsid w:val="00CC3CB8"/>
    <w:rsid w:val="00CC50C1"/>
    <w:rsid w:val="00CC5D2C"/>
    <w:rsid w:val="00CC6609"/>
    <w:rsid w:val="00CC68B9"/>
    <w:rsid w:val="00CC7CE3"/>
    <w:rsid w:val="00CD0C04"/>
    <w:rsid w:val="00CD0E97"/>
    <w:rsid w:val="00CD1314"/>
    <w:rsid w:val="00CD1989"/>
    <w:rsid w:val="00CD1CAC"/>
    <w:rsid w:val="00CD1CBD"/>
    <w:rsid w:val="00CD25CA"/>
    <w:rsid w:val="00CD2BB5"/>
    <w:rsid w:val="00CD3318"/>
    <w:rsid w:val="00CD3EE8"/>
    <w:rsid w:val="00CD3FF5"/>
    <w:rsid w:val="00CD4265"/>
    <w:rsid w:val="00CD4931"/>
    <w:rsid w:val="00CD517B"/>
    <w:rsid w:val="00CD56EB"/>
    <w:rsid w:val="00CD5860"/>
    <w:rsid w:val="00CD5C7B"/>
    <w:rsid w:val="00CD7A80"/>
    <w:rsid w:val="00CE0FA8"/>
    <w:rsid w:val="00CE1122"/>
    <w:rsid w:val="00CE1BE2"/>
    <w:rsid w:val="00CE2A07"/>
    <w:rsid w:val="00CE35F6"/>
    <w:rsid w:val="00CE3B02"/>
    <w:rsid w:val="00CE4DD1"/>
    <w:rsid w:val="00CE4ED0"/>
    <w:rsid w:val="00CE54B2"/>
    <w:rsid w:val="00CE54C8"/>
    <w:rsid w:val="00CE71A9"/>
    <w:rsid w:val="00CE7627"/>
    <w:rsid w:val="00CE77BC"/>
    <w:rsid w:val="00CE788F"/>
    <w:rsid w:val="00CE7B1D"/>
    <w:rsid w:val="00CE7FBE"/>
    <w:rsid w:val="00CF02FF"/>
    <w:rsid w:val="00CF083E"/>
    <w:rsid w:val="00CF16EE"/>
    <w:rsid w:val="00CF1B3F"/>
    <w:rsid w:val="00CF2C6A"/>
    <w:rsid w:val="00CF2D84"/>
    <w:rsid w:val="00CF3BD2"/>
    <w:rsid w:val="00CF4B65"/>
    <w:rsid w:val="00CF62EA"/>
    <w:rsid w:val="00CF681C"/>
    <w:rsid w:val="00CF6C40"/>
    <w:rsid w:val="00CF71E5"/>
    <w:rsid w:val="00CF7BB1"/>
    <w:rsid w:val="00D008D4"/>
    <w:rsid w:val="00D00D67"/>
    <w:rsid w:val="00D0159A"/>
    <w:rsid w:val="00D01AB9"/>
    <w:rsid w:val="00D01CB5"/>
    <w:rsid w:val="00D020BB"/>
    <w:rsid w:val="00D02ADC"/>
    <w:rsid w:val="00D034A0"/>
    <w:rsid w:val="00D03878"/>
    <w:rsid w:val="00D03F90"/>
    <w:rsid w:val="00D04B2F"/>
    <w:rsid w:val="00D0528E"/>
    <w:rsid w:val="00D06059"/>
    <w:rsid w:val="00D07D87"/>
    <w:rsid w:val="00D10E40"/>
    <w:rsid w:val="00D113F7"/>
    <w:rsid w:val="00D11E3D"/>
    <w:rsid w:val="00D13530"/>
    <w:rsid w:val="00D13CD7"/>
    <w:rsid w:val="00D14061"/>
    <w:rsid w:val="00D155A7"/>
    <w:rsid w:val="00D162D1"/>
    <w:rsid w:val="00D17469"/>
    <w:rsid w:val="00D20BFD"/>
    <w:rsid w:val="00D211FE"/>
    <w:rsid w:val="00D21643"/>
    <w:rsid w:val="00D21687"/>
    <w:rsid w:val="00D21840"/>
    <w:rsid w:val="00D22DB6"/>
    <w:rsid w:val="00D22E84"/>
    <w:rsid w:val="00D232C9"/>
    <w:rsid w:val="00D2439D"/>
    <w:rsid w:val="00D248EC"/>
    <w:rsid w:val="00D25568"/>
    <w:rsid w:val="00D3046F"/>
    <w:rsid w:val="00D31D5A"/>
    <w:rsid w:val="00D32DB9"/>
    <w:rsid w:val="00D3344D"/>
    <w:rsid w:val="00D336FE"/>
    <w:rsid w:val="00D338D4"/>
    <w:rsid w:val="00D3557D"/>
    <w:rsid w:val="00D35737"/>
    <w:rsid w:val="00D35AE6"/>
    <w:rsid w:val="00D36C12"/>
    <w:rsid w:val="00D371B9"/>
    <w:rsid w:val="00D371D4"/>
    <w:rsid w:val="00D3735C"/>
    <w:rsid w:val="00D374C7"/>
    <w:rsid w:val="00D4072E"/>
    <w:rsid w:val="00D4150A"/>
    <w:rsid w:val="00D4151B"/>
    <w:rsid w:val="00D41749"/>
    <w:rsid w:val="00D427DD"/>
    <w:rsid w:val="00D439A8"/>
    <w:rsid w:val="00D44B55"/>
    <w:rsid w:val="00D4539A"/>
    <w:rsid w:val="00D459ED"/>
    <w:rsid w:val="00D46175"/>
    <w:rsid w:val="00D46469"/>
    <w:rsid w:val="00D46654"/>
    <w:rsid w:val="00D472D0"/>
    <w:rsid w:val="00D47CEE"/>
    <w:rsid w:val="00D47EF7"/>
    <w:rsid w:val="00D504E1"/>
    <w:rsid w:val="00D5062C"/>
    <w:rsid w:val="00D51390"/>
    <w:rsid w:val="00D51A77"/>
    <w:rsid w:val="00D5246F"/>
    <w:rsid w:val="00D533BC"/>
    <w:rsid w:val="00D541F3"/>
    <w:rsid w:val="00D54487"/>
    <w:rsid w:val="00D54B3F"/>
    <w:rsid w:val="00D55154"/>
    <w:rsid w:val="00D6041C"/>
    <w:rsid w:val="00D60668"/>
    <w:rsid w:val="00D62ED5"/>
    <w:rsid w:val="00D634DF"/>
    <w:rsid w:val="00D648B1"/>
    <w:rsid w:val="00D652EA"/>
    <w:rsid w:val="00D6627D"/>
    <w:rsid w:val="00D6743B"/>
    <w:rsid w:val="00D70375"/>
    <w:rsid w:val="00D70B00"/>
    <w:rsid w:val="00D71235"/>
    <w:rsid w:val="00D71B15"/>
    <w:rsid w:val="00D722E0"/>
    <w:rsid w:val="00D724F7"/>
    <w:rsid w:val="00D72691"/>
    <w:rsid w:val="00D727B5"/>
    <w:rsid w:val="00D72B8A"/>
    <w:rsid w:val="00D72CEC"/>
    <w:rsid w:val="00D72F19"/>
    <w:rsid w:val="00D73939"/>
    <w:rsid w:val="00D74B79"/>
    <w:rsid w:val="00D7706E"/>
    <w:rsid w:val="00D80906"/>
    <w:rsid w:val="00D836C8"/>
    <w:rsid w:val="00D83908"/>
    <w:rsid w:val="00D83C99"/>
    <w:rsid w:val="00D83F18"/>
    <w:rsid w:val="00D843C1"/>
    <w:rsid w:val="00D857B7"/>
    <w:rsid w:val="00D862F9"/>
    <w:rsid w:val="00D862FE"/>
    <w:rsid w:val="00D86785"/>
    <w:rsid w:val="00D87152"/>
    <w:rsid w:val="00D8768F"/>
    <w:rsid w:val="00D90000"/>
    <w:rsid w:val="00D903FA"/>
    <w:rsid w:val="00D914B8"/>
    <w:rsid w:val="00D91643"/>
    <w:rsid w:val="00D918C6"/>
    <w:rsid w:val="00D920C2"/>
    <w:rsid w:val="00D92B6B"/>
    <w:rsid w:val="00D9547A"/>
    <w:rsid w:val="00D95BA8"/>
    <w:rsid w:val="00D96F07"/>
    <w:rsid w:val="00DA0A50"/>
    <w:rsid w:val="00DA1867"/>
    <w:rsid w:val="00DA2A20"/>
    <w:rsid w:val="00DA2A8D"/>
    <w:rsid w:val="00DA2D07"/>
    <w:rsid w:val="00DA386C"/>
    <w:rsid w:val="00DA38C9"/>
    <w:rsid w:val="00DA3EB5"/>
    <w:rsid w:val="00DA42BE"/>
    <w:rsid w:val="00DA480D"/>
    <w:rsid w:val="00DA4C84"/>
    <w:rsid w:val="00DA4E35"/>
    <w:rsid w:val="00DA6C3F"/>
    <w:rsid w:val="00DA6F31"/>
    <w:rsid w:val="00DA793E"/>
    <w:rsid w:val="00DA7C06"/>
    <w:rsid w:val="00DB0CFB"/>
    <w:rsid w:val="00DB11CC"/>
    <w:rsid w:val="00DB2118"/>
    <w:rsid w:val="00DB479E"/>
    <w:rsid w:val="00DB519F"/>
    <w:rsid w:val="00DB5504"/>
    <w:rsid w:val="00DB57B6"/>
    <w:rsid w:val="00DB653B"/>
    <w:rsid w:val="00DB6707"/>
    <w:rsid w:val="00DB6E28"/>
    <w:rsid w:val="00DB75AF"/>
    <w:rsid w:val="00DB7A22"/>
    <w:rsid w:val="00DB7E48"/>
    <w:rsid w:val="00DC0E56"/>
    <w:rsid w:val="00DC12AE"/>
    <w:rsid w:val="00DC142E"/>
    <w:rsid w:val="00DC20E2"/>
    <w:rsid w:val="00DC29B3"/>
    <w:rsid w:val="00DC2C87"/>
    <w:rsid w:val="00DC2D5C"/>
    <w:rsid w:val="00DC3183"/>
    <w:rsid w:val="00DC3908"/>
    <w:rsid w:val="00DC4C20"/>
    <w:rsid w:val="00DC5B27"/>
    <w:rsid w:val="00DC6BA9"/>
    <w:rsid w:val="00DC7ABD"/>
    <w:rsid w:val="00DC7CCC"/>
    <w:rsid w:val="00DD0ECB"/>
    <w:rsid w:val="00DD1023"/>
    <w:rsid w:val="00DD13EB"/>
    <w:rsid w:val="00DD19FE"/>
    <w:rsid w:val="00DD30FF"/>
    <w:rsid w:val="00DD4C93"/>
    <w:rsid w:val="00DD5478"/>
    <w:rsid w:val="00DD56E5"/>
    <w:rsid w:val="00DD5C70"/>
    <w:rsid w:val="00DD6550"/>
    <w:rsid w:val="00DD674E"/>
    <w:rsid w:val="00DD6777"/>
    <w:rsid w:val="00DD6D53"/>
    <w:rsid w:val="00DD768C"/>
    <w:rsid w:val="00DD7727"/>
    <w:rsid w:val="00DE00FC"/>
    <w:rsid w:val="00DE0CA9"/>
    <w:rsid w:val="00DE0E7F"/>
    <w:rsid w:val="00DE1089"/>
    <w:rsid w:val="00DE1423"/>
    <w:rsid w:val="00DE1632"/>
    <w:rsid w:val="00DE2067"/>
    <w:rsid w:val="00DE240E"/>
    <w:rsid w:val="00DE2C34"/>
    <w:rsid w:val="00DE2DBD"/>
    <w:rsid w:val="00DE38FC"/>
    <w:rsid w:val="00DE3F72"/>
    <w:rsid w:val="00DE5A14"/>
    <w:rsid w:val="00DE6936"/>
    <w:rsid w:val="00DE6FC5"/>
    <w:rsid w:val="00DF1413"/>
    <w:rsid w:val="00DF16A1"/>
    <w:rsid w:val="00DF1E45"/>
    <w:rsid w:val="00DF36B3"/>
    <w:rsid w:val="00DF4E31"/>
    <w:rsid w:val="00DF6102"/>
    <w:rsid w:val="00DF7CA0"/>
    <w:rsid w:val="00E00631"/>
    <w:rsid w:val="00E0114F"/>
    <w:rsid w:val="00E017A4"/>
    <w:rsid w:val="00E025C8"/>
    <w:rsid w:val="00E03102"/>
    <w:rsid w:val="00E03293"/>
    <w:rsid w:val="00E03B64"/>
    <w:rsid w:val="00E03FDA"/>
    <w:rsid w:val="00E051A0"/>
    <w:rsid w:val="00E05657"/>
    <w:rsid w:val="00E05E27"/>
    <w:rsid w:val="00E06094"/>
    <w:rsid w:val="00E07D3B"/>
    <w:rsid w:val="00E07E0C"/>
    <w:rsid w:val="00E104C2"/>
    <w:rsid w:val="00E115D8"/>
    <w:rsid w:val="00E12C8B"/>
    <w:rsid w:val="00E1305C"/>
    <w:rsid w:val="00E13171"/>
    <w:rsid w:val="00E13611"/>
    <w:rsid w:val="00E13F20"/>
    <w:rsid w:val="00E14085"/>
    <w:rsid w:val="00E15844"/>
    <w:rsid w:val="00E1588D"/>
    <w:rsid w:val="00E17909"/>
    <w:rsid w:val="00E20BC9"/>
    <w:rsid w:val="00E212A3"/>
    <w:rsid w:val="00E219B1"/>
    <w:rsid w:val="00E22EF5"/>
    <w:rsid w:val="00E23D7F"/>
    <w:rsid w:val="00E24BA9"/>
    <w:rsid w:val="00E24D84"/>
    <w:rsid w:val="00E2763E"/>
    <w:rsid w:val="00E300F3"/>
    <w:rsid w:val="00E32FBC"/>
    <w:rsid w:val="00E33C97"/>
    <w:rsid w:val="00E341B8"/>
    <w:rsid w:val="00E34740"/>
    <w:rsid w:val="00E351DB"/>
    <w:rsid w:val="00E35720"/>
    <w:rsid w:val="00E36863"/>
    <w:rsid w:val="00E37B15"/>
    <w:rsid w:val="00E40301"/>
    <w:rsid w:val="00E40EC3"/>
    <w:rsid w:val="00E40F10"/>
    <w:rsid w:val="00E42052"/>
    <w:rsid w:val="00E42164"/>
    <w:rsid w:val="00E42C87"/>
    <w:rsid w:val="00E435A0"/>
    <w:rsid w:val="00E442A1"/>
    <w:rsid w:val="00E44C40"/>
    <w:rsid w:val="00E44FFA"/>
    <w:rsid w:val="00E45E87"/>
    <w:rsid w:val="00E47AAF"/>
    <w:rsid w:val="00E509FD"/>
    <w:rsid w:val="00E50A59"/>
    <w:rsid w:val="00E51D00"/>
    <w:rsid w:val="00E51E11"/>
    <w:rsid w:val="00E534DA"/>
    <w:rsid w:val="00E5432F"/>
    <w:rsid w:val="00E55097"/>
    <w:rsid w:val="00E5541F"/>
    <w:rsid w:val="00E55A2C"/>
    <w:rsid w:val="00E55FBD"/>
    <w:rsid w:val="00E561F0"/>
    <w:rsid w:val="00E56B60"/>
    <w:rsid w:val="00E56BCE"/>
    <w:rsid w:val="00E56E96"/>
    <w:rsid w:val="00E57073"/>
    <w:rsid w:val="00E570E7"/>
    <w:rsid w:val="00E6124F"/>
    <w:rsid w:val="00E620C4"/>
    <w:rsid w:val="00E62FCA"/>
    <w:rsid w:val="00E63833"/>
    <w:rsid w:val="00E639C9"/>
    <w:rsid w:val="00E64070"/>
    <w:rsid w:val="00E6470E"/>
    <w:rsid w:val="00E66B2D"/>
    <w:rsid w:val="00E675B2"/>
    <w:rsid w:val="00E704DD"/>
    <w:rsid w:val="00E70914"/>
    <w:rsid w:val="00E70B47"/>
    <w:rsid w:val="00E713A4"/>
    <w:rsid w:val="00E718BD"/>
    <w:rsid w:val="00E731AF"/>
    <w:rsid w:val="00E735AA"/>
    <w:rsid w:val="00E73723"/>
    <w:rsid w:val="00E7469A"/>
    <w:rsid w:val="00E749D6"/>
    <w:rsid w:val="00E752B3"/>
    <w:rsid w:val="00E7546D"/>
    <w:rsid w:val="00E75BCC"/>
    <w:rsid w:val="00E76803"/>
    <w:rsid w:val="00E768AE"/>
    <w:rsid w:val="00E7693A"/>
    <w:rsid w:val="00E77307"/>
    <w:rsid w:val="00E801CF"/>
    <w:rsid w:val="00E80EC5"/>
    <w:rsid w:val="00E810F2"/>
    <w:rsid w:val="00E8264A"/>
    <w:rsid w:val="00E83436"/>
    <w:rsid w:val="00E83CA0"/>
    <w:rsid w:val="00E83F1E"/>
    <w:rsid w:val="00E85B8A"/>
    <w:rsid w:val="00E8600E"/>
    <w:rsid w:val="00E8646A"/>
    <w:rsid w:val="00E87440"/>
    <w:rsid w:val="00E87BD4"/>
    <w:rsid w:val="00E87EFC"/>
    <w:rsid w:val="00E87F02"/>
    <w:rsid w:val="00E903A6"/>
    <w:rsid w:val="00E912E3"/>
    <w:rsid w:val="00E913C5"/>
    <w:rsid w:val="00E91A02"/>
    <w:rsid w:val="00E91C63"/>
    <w:rsid w:val="00E92285"/>
    <w:rsid w:val="00E92537"/>
    <w:rsid w:val="00E92A33"/>
    <w:rsid w:val="00E92D51"/>
    <w:rsid w:val="00E92E4E"/>
    <w:rsid w:val="00E941E1"/>
    <w:rsid w:val="00E94518"/>
    <w:rsid w:val="00E94F5E"/>
    <w:rsid w:val="00E95859"/>
    <w:rsid w:val="00E95D84"/>
    <w:rsid w:val="00E969A4"/>
    <w:rsid w:val="00E96E8B"/>
    <w:rsid w:val="00E97801"/>
    <w:rsid w:val="00EA0695"/>
    <w:rsid w:val="00EA20DF"/>
    <w:rsid w:val="00EA2397"/>
    <w:rsid w:val="00EA2839"/>
    <w:rsid w:val="00EA38E6"/>
    <w:rsid w:val="00EA3944"/>
    <w:rsid w:val="00EA3D06"/>
    <w:rsid w:val="00EA3E29"/>
    <w:rsid w:val="00EA490E"/>
    <w:rsid w:val="00EA58CF"/>
    <w:rsid w:val="00EA59CB"/>
    <w:rsid w:val="00EA600E"/>
    <w:rsid w:val="00EA72E7"/>
    <w:rsid w:val="00EA7583"/>
    <w:rsid w:val="00EA7762"/>
    <w:rsid w:val="00EA7F7E"/>
    <w:rsid w:val="00EB07BA"/>
    <w:rsid w:val="00EB11DC"/>
    <w:rsid w:val="00EB1C96"/>
    <w:rsid w:val="00EB2222"/>
    <w:rsid w:val="00EB258D"/>
    <w:rsid w:val="00EB5535"/>
    <w:rsid w:val="00EB605C"/>
    <w:rsid w:val="00EB63ED"/>
    <w:rsid w:val="00EB6D58"/>
    <w:rsid w:val="00EB761C"/>
    <w:rsid w:val="00EC0508"/>
    <w:rsid w:val="00EC0EC7"/>
    <w:rsid w:val="00EC2349"/>
    <w:rsid w:val="00EC2ADC"/>
    <w:rsid w:val="00EC31FC"/>
    <w:rsid w:val="00EC385A"/>
    <w:rsid w:val="00EC45FF"/>
    <w:rsid w:val="00EC5A43"/>
    <w:rsid w:val="00EC5DAD"/>
    <w:rsid w:val="00EC6ACB"/>
    <w:rsid w:val="00EC714A"/>
    <w:rsid w:val="00EC75BC"/>
    <w:rsid w:val="00ED0310"/>
    <w:rsid w:val="00ED0FBA"/>
    <w:rsid w:val="00ED1787"/>
    <w:rsid w:val="00ED2AA6"/>
    <w:rsid w:val="00ED2BCB"/>
    <w:rsid w:val="00ED5CDC"/>
    <w:rsid w:val="00ED77A3"/>
    <w:rsid w:val="00EE0CDE"/>
    <w:rsid w:val="00EE17E5"/>
    <w:rsid w:val="00EE31B4"/>
    <w:rsid w:val="00EE34CC"/>
    <w:rsid w:val="00EE3B77"/>
    <w:rsid w:val="00EE6299"/>
    <w:rsid w:val="00EE6849"/>
    <w:rsid w:val="00EE7591"/>
    <w:rsid w:val="00EF182C"/>
    <w:rsid w:val="00EF2847"/>
    <w:rsid w:val="00EF2B3C"/>
    <w:rsid w:val="00EF2C98"/>
    <w:rsid w:val="00EF34EC"/>
    <w:rsid w:val="00EF3CB9"/>
    <w:rsid w:val="00EF5193"/>
    <w:rsid w:val="00EF545C"/>
    <w:rsid w:val="00EF6905"/>
    <w:rsid w:val="00EF71E0"/>
    <w:rsid w:val="00EF73D0"/>
    <w:rsid w:val="00EF7A14"/>
    <w:rsid w:val="00F0004F"/>
    <w:rsid w:val="00F0009D"/>
    <w:rsid w:val="00F00B77"/>
    <w:rsid w:val="00F01486"/>
    <w:rsid w:val="00F01871"/>
    <w:rsid w:val="00F02492"/>
    <w:rsid w:val="00F024E5"/>
    <w:rsid w:val="00F039D6"/>
    <w:rsid w:val="00F03B5C"/>
    <w:rsid w:val="00F0432D"/>
    <w:rsid w:val="00F0465A"/>
    <w:rsid w:val="00F05714"/>
    <w:rsid w:val="00F0663E"/>
    <w:rsid w:val="00F0765A"/>
    <w:rsid w:val="00F07690"/>
    <w:rsid w:val="00F07A59"/>
    <w:rsid w:val="00F106A9"/>
    <w:rsid w:val="00F12B3C"/>
    <w:rsid w:val="00F12D9D"/>
    <w:rsid w:val="00F12DAF"/>
    <w:rsid w:val="00F13F55"/>
    <w:rsid w:val="00F13F74"/>
    <w:rsid w:val="00F1579B"/>
    <w:rsid w:val="00F15C3D"/>
    <w:rsid w:val="00F165C1"/>
    <w:rsid w:val="00F1764B"/>
    <w:rsid w:val="00F201E6"/>
    <w:rsid w:val="00F21503"/>
    <w:rsid w:val="00F226CC"/>
    <w:rsid w:val="00F23246"/>
    <w:rsid w:val="00F23424"/>
    <w:rsid w:val="00F23FE7"/>
    <w:rsid w:val="00F24849"/>
    <w:rsid w:val="00F26E31"/>
    <w:rsid w:val="00F27EC3"/>
    <w:rsid w:val="00F27FAC"/>
    <w:rsid w:val="00F30625"/>
    <w:rsid w:val="00F3152C"/>
    <w:rsid w:val="00F31B59"/>
    <w:rsid w:val="00F32067"/>
    <w:rsid w:val="00F3211F"/>
    <w:rsid w:val="00F32716"/>
    <w:rsid w:val="00F328ED"/>
    <w:rsid w:val="00F33745"/>
    <w:rsid w:val="00F3409E"/>
    <w:rsid w:val="00F34580"/>
    <w:rsid w:val="00F35E18"/>
    <w:rsid w:val="00F40888"/>
    <w:rsid w:val="00F41130"/>
    <w:rsid w:val="00F411F9"/>
    <w:rsid w:val="00F412F2"/>
    <w:rsid w:val="00F4229D"/>
    <w:rsid w:val="00F440EC"/>
    <w:rsid w:val="00F441B8"/>
    <w:rsid w:val="00F44A66"/>
    <w:rsid w:val="00F45784"/>
    <w:rsid w:val="00F459CF"/>
    <w:rsid w:val="00F45DE7"/>
    <w:rsid w:val="00F4602C"/>
    <w:rsid w:val="00F469AB"/>
    <w:rsid w:val="00F5077F"/>
    <w:rsid w:val="00F520BA"/>
    <w:rsid w:val="00F544CE"/>
    <w:rsid w:val="00F553B7"/>
    <w:rsid w:val="00F557DF"/>
    <w:rsid w:val="00F55F61"/>
    <w:rsid w:val="00F56E87"/>
    <w:rsid w:val="00F5737A"/>
    <w:rsid w:val="00F601B9"/>
    <w:rsid w:val="00F6045B"/>
    <w:rsid w:val="00F608FD"/>
    <w:rsid w:val="00F60E26"/>
    <w:rsid w:val="00F61265"/>
    <w:rsid w:val="00F62457"/>
    <w:rsid w:val="00F6249D"/>
    <w:rsid w:val="00F62677"/>
    <w:rsid w:val="00F6289D"/>
    <w:rsid w:val="00F62C68"/>
    <w:rsid w:val="00F63814"/>
    <w:rsid w:val="00F63AA1"/>
    <w:rsid w:val="00F64B77"/>
    <w:rsid w:val="00F64C4D"/>
    <w:rsid w:val="00F651FE"/>
    <w:rsid w:val="00F65C32"/>
    <w:rsid w:val="00F66668"/>
    <w:rsid w:val="00F70DED"/>
    <w:rsid w:val="00F714BD"/>
    <w:rsid w:val="00F721B3"/>
    <w:rsid w:val="00F73AFC"/>
    <w:rsid w:val="00F7422F"/>
    <w:rsid w:val="00F75D3A"/>
    <w:rsid w:val="00F770AE"/>
    <w:rsid w:val="00F77204"/>
    <w:rsid w:val="00F77CFC"/>
    <w:rsid w:val="00F77FE2"/>
    <w:rsid w:val="00F800A4"/>
    <w:rsid w:val="00F80604"/>
    <w:rsid w:val="00F82A60"/>
    <w:rsid w:val="00F82ABD"/>
    <w:rsid w:val="00F82CD2"/>
    <w:rsid w:val="00F83544"/>
    <w:rsid w:val="00F836F5"/>
    <w:rsid w:val="00F84019"/>
    <w:rsid w:val="00F85B9F"/>
    <w:rsid w:val="00F86FC5"/>
    <w:rsid w:val="00F87126"/>
    <w:rsid w:val="00F87BDD"/>
    <w:rsid w:val="00F87C92"/>
    <w:rsid w:val="00F87D4A"/>
    <w:rsid w:val="00F900D2"/>
    <w:rsid w:val="00F90B23"/>
    <w:rsid w:val="00F91336"/>
    <w:rsid w:val="00F922AB"/>
    <w:rsid w:val="00F92FBC"/>
    <w:rsid w:val="00F932F6"/>
    <w:rsid w:val="00F93574"/>
    <w:rsid w:val="00F94796"/>
    <w:rsid w:val="00F958E3"/>
    <w:rsid w:val="00F967AD"/>
    <w:rsid w:val="00FA0A55"/>
    <w:rsid w:val="00FA35F2"/>
    <w:rsid w:val="00FA4836"/>
    <w:rsid w:val="00FA4CB3"/>
    <w:rsid w:val="00FA57BD"/>
    <w:rsid w:val="00FA5B7F"/>
    <w:rsid w:val="00FA692D"/>
    <w:rsid w:val="00FA70C7"/>
    <w:rsid w:val="00FA71BB"/>
    <w:rsid w:val="00FA7237"/>
    <w:rsid w:val="00FA7EEF"/>
    <w:rsid w:val="00FB09E1"/>
    <w:rsid w:val="00FB10B2"/>
    <w:rsid w:val="00FB1585"/>
    <w:rsid w:val="00FB161A"/>
    <w:rsid w:val="00FB4289"/>
    <w:rsid w:val="00FB58FE"/>
    <w:rsid w:val="00FB7A24"/>
    <w:rsid w:val="00FC05EB"/>
    <w:rsid w:val="00FC1783"/>
    <w:rsid w:val="00FC197C"/>
    <w:rsid w:val="00FC1D6F"/>
    <w:rsid w:val="00FC2B13"/>
    <w:rsid w:val="00FC3C4B"/>
    <w:rsid w:val="00FC57EC"/>
    <w:rsid w:val="00FC5D82"/>
    <w:rsid w:val="00FC5EBD"/>
    <w:rsid w:val="00FC67DA"/>
    <w:rsid w:val="00FC72A3"/>
    <w:rsid w:val="00FC79B6"/>
    <w:rsid w:val="00FC7C30"/>
    <w:rsid w:val="00FD0534"/>
    <w:rsid w:val="00FD0848"/>
    <w:rsid w:val="00FD0909"/>
    <w:rsid w:val="00FD3486"/>
    <w:rsid w:val="00FD4E55"/>
    <w:rsid w:val="00FD5461"/>
    <w:rsid w:val="00FD6297"/>
    <w:rsid w:val="00FE179A"/>
    <w:rsid w:val="00FE1CD2"/>
    <w:rsid w:val="00FE277F"/>
    <w:rsid w:val="00FE29D9"/>
    <w:rsid w:val="00FE2D79"/>
    <w:rsid w:val="00FE3804"/>
    <w:rsid w:val="00FE49E5"/>
    <w:rsid w:val="00FE4C33"/>
    <w:rsid w:val="00FE581C"/>
    <w:rsid w:val="00FE59C4"/>
    <w:rsid w:val="00FE618D"/>
    <w:rsid w:val="00FE63D5"/>
    <w:rsid w:val="00FE64F7"/>
    <w:rsid w:val="00FE6923"/>
    <w:rsid w:val="00FE6CF8"/>
    <w:rsid w:val="00FE7361"/>
    <w:rsid w:val="00FF05A2"/>
    <w:rsid w:val="00FF05EB"/>
    <w:rsid w:val="00FF0F4C"/>
    <w:rsid w:val="00FF1CE2"/>
    <w:rsid w:val="00FF3C37"/>
    <w:rsid w:val="00FF3D97"/>
    <w:rsid w:val="00FF3F54"/>
    <w:rsid w:val="00FF4082"/>
    <w:rsid w:val="00FF44F4"/>
    <w:rsid w:val="00FF4B1F"/>
    <w:rsid w:val="00FF532F"/>
    <w:rsid w:val="00FF545C"/>
    <w:rsid w:val="00FF6230"/>
    <w:rsid w:val="00FF673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088CCE"/>
  <w15:chartTrackingRefBased/>
  <w15:docId w15:val="{326B7B5E-1191-4D22-B93F-46E40D92B3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212CB"/>
  </w:style>
  <w:style w:type="paragraph" w:styleId="1">
    <w:name w:val="heading 1"/>
    <w:basedOn w:val="a"/>
    <w:next w:val="a"/>
    <w:link w:val="10"/>
    <w:uiPriority w:val="9"/>
    <w:qFormat/>
    <w:rsid w:val="008212CB"/>
    <w:pPr>
      <w:keepNext/>
      <w:keepLines/>
      <w:numPr>
        <w:numId w:val="2"/>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2">
    <w:name w:val="heading 2"/>
    <w:basedOn w:val="a"/>
    <w:next w:val="a"/>
    <w:link w:val="20"/>
    <w:uiPriority w:val="9"/>
    <w:unhideWhenUsed/>
    <w:qFormat/>
    <w:rsid w:val="008212CB"/>
    <w:pPr>
      <w:keepNext/>
      <w:keepLines/>
      <w:numPr>
        <w:ilvl w:val="1"/>
        <w:numId w:val="2"/>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3">
    <w:name w:val="heading 3"/>
    <w:basedOn w:val="a"/>
    <w:next w:val="a"/>
    <w:link w:val="30"/>
    <w:uiPriority w:val="9"/>
    <w:unhideWhenUsed/>
    <w:qFormat/>
    <w:rsid w:val="008212CB"/>
    <w:pPr>
      <w:keepNext/>
      <w:keepLines/>
      <w:numPr>
        <w:ilvl w:val="2"/>
        <w:numId w:val="2"/>
      </w:numPr>
      <w:spacing w:before="200" w:after="0"/>
      <w:outlineLvl w:val="2"/>
    </w:pPr>
    <w:rPr>
      <w:rFonts w:asciiTheme="majorHAnsi" w:eastAsiaTheme="majorEastAsia" w:hAnsiTheme="majorHAnsi" w:cstheme="majorBidi"/>
      <w:b/>
      <w:bCs/>
      <w:color w:val="000000" w:themeColor="text1"/>
    </w:rPr>
  </w:style>
  <w:style w:type="paragraph" w:styleId="4">
    <w:name w:val="heading 4"/>
    <w:basedOn w:val="a"/>
    <w:next w:val="a"/>
    <w:link w:val="40"/>
    <w:uiPriority w:val="9"/>
    <w:unhideWhenUsed/>
    <w:qFormat/>
    <w:rsid w:val="008212CB"/>
    <w:pPr>
      <w:keepNext/>
      <w:keepLines/>
      <w:numPr>
        <w:ilvl w:val="3"/>
        <w:numId w:val="2"/>
      </w:numPr>
      <w:spacing w:before="200" w:after="0"/>
      <w:outlineLvl w:val="3"/>
    </w:pPr>
    <w:rPr>
      <w:rFonts w:asciiTheme="majorHAnsi" w:eastAsiaTheme="majorEastAsia" w:hAnsiTheme="majorHAnsi" w:cstheme="majorBidi"/>
      <w:b/>
      <w:bCs/>
      <w:i/>
      <w:iCs/>
      <w:color w:val="000000" w:themeColor="text1"/>
    </w:rPr>
  </w:style>
  <w:style w:type="paragraph" w:styleId="5">
    <w:name w:val="heading 5"/>
    <w:basedOn w:val="a"/>
    <w:next w:val="a"/>
    <w:link w:val="50"/>
    <w:uiPriority w:val="9"/>
    <w:unhideWhenUsed/>
    <w:qFormat/>
    <w:rsid w:val="008212CB"/>
    <w:pPr>
      <w:keepNext/>
      <w:keepLines/>
      <w:numPr>
        <w:ilvl w:val="4"/>
        <w:numId w:val="2"/>
      </w:numPr>
      <w:spacing w:before="200" w:after="0"/>
      <w:outlineLvl w:val="4"/>
    </w:pPr>
    <w:rPr>
      <w:rFonts w:asciiTheme="majorHAnsi" w:eastAsiaTheme="majorEastAsia" w:hAnsiTheme="majorHAnsi" w:cstheme="majorBidi"/>
      <w:color w:val="323E4F" w:themeColor="text2" w:themeShade="BF"/>
    </w:rPr>
  </w:style>
  <w:style w:type="paragraph" w:styleId="6">
    <w:name w:val="heading 6"/>
    <w:basedOn w:val="a"/>
    <w:next w:val="a"/>
    <w:link w:val="60"/>
    <w:uiPriority w:val="9"/>
    <w:semiHidden/>
    <w:unhideWhenUsed/>
    <w:qFormat/>
    <w:rsid w:val="008212CB"/>
    <w:pPr>
      <w:keepNext/>
      <w:keepLines/>
      <w:numPr>
        <w:ilvl w:val="5"/>
        <w:numId w:val="2"/>
      </w:numPr>
      <w:spacing w:before="200" w:after="0"/>
      <w:outlineLvl w:val="5"/>
    </w:pPr>
    <w:rPr>
      <w:rFonts w:asciiTheme="majorHAnsi" w:eastAsiaTheme="majorEastAsia" w:hAnsiTheme="majorHAnsi" w:cstheme="majorBidi"/>
      <w:i/>
      <w:iCs/>
      <w:color w:val="323E4F" w:themeColor="text2" w:themeShade="BF"/>
    </w:rPr>
  </w:style>
  <w:style w:type="paragraph" w:styleId="7">
    <w:name w:val="heading 7"/>
    <w:basedOn w:val="a"/>
    <w:next w:val="a"/>
    <w:link w:val="70"/>
    <w:uiPriority w:val="9"/>
    <w:semiHidden/>
    <w:unhideWhenUsed/>
    <w:qFormat/>
    <w:rsid w:val="008212CB"/>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8212CB"/>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semiHidden/>
    <w:unhideWhenUsed/>
    <w:qFormat/>
    <w:rsid w:val="008212CB"/>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212CB"/>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a4">
    <w:name w:val="כותרת טקסט תו"/>
    <w:basedOn w:val="a0"/>
    <w:link w:val="a3"/>
    <w:uiPriority w:val="10"/>
    <w:rsid w:val="008212CB"/>
    <w:rPr>
      <w:rFonts w:asciiTheme="majorHAnsi" w:eastAsiaTheme="majorEastAsia" w:hAnsiTheme="majorHAnsi" w:cstheme="majorBidi"/>
      <w:color w:val="000000" w:themeColor="text1"/>
      <w:sz w:val="56"/>
      <w:szCs w:val="56"/>
    </w:rPr>
  </w:style>
  <w:style w:type="character" w:styleId="a5">
    <w:name w:val="Intense Emphasis"/>
    <w:basedOn w:val="a0"/>
    <w:uiPriority w:val="21"/>
    <w:qFormat/>
    <w:rsid w:val="008212CB"/>
    <w:rPr>
      <w:b/>
      <w:bCs/>
      <w:i/>
      <w:iCs/>
      <w:caps/>
    </w:rPr>
  </w:style>
  <w:style w:type="character" w:styleId="a6">
    <w:name w:val="Strong"/>
    <w:basedOn w:val="a0"/>
    <w:uiPriority w:val="22"/>
    <w:qFormat/>
    <w:rsid w:val="008212CB"/>
    <w:rPr>
      <w:b/>
      <w:bCs/>
      <w:color w:val="000000" w:themeColor="text1"/>
    </w:rPr>
  </w:style>
  <w:style w:type="paragraph" w:styleId="a7">
    <w:name w:val="Subtitle"/>
    <w:basedOn w:val="a"/>
    <w:next w:val="a"/>
    <w:link w:val="a8"/>
    <w:uiPriority w:val="11"/>
    <w:qFormat/>
    <w:rsid w:val="008212CB"/>
    <w:pPr>
      <w:numPr>
        <w:ilvl w:val="1"/>
      </w:numPr>
    </w:pPr>
    <w:rPr>
      <w:color w:val="5A5A5A" w:themeColor="text1" w:themeTint="A5"/>
      <w:spacing w:val="10"/>
    </w:rPr>
  </w:style>
  <w:style w:type="character" w:customStyle="1" w:styleId="a8">
    <w:name w:val="כותרת משנה תו"/>
    <w:basedOn w:val="a0"/>
    <w:link w:val="a7"/>
    <w:uiPriority w:val="11"/>
    <w:rsid w:val="008212CB"/>
    <w:rPr>
      <w:color w:val="5A5A5A" w:themeColor="text1" w:themeTint="A5"/>
      <w:spacing w:val="10"/>
    </w:rPr>
  </w:style>
  <w:style w:type="character" w:styleId="a9">
    <w:name w:val="Subtle Emphasis"/>
    <w:basedOn w:val="a0"/>
    <w:uiPriority w:val="19"/>
    <w:qFormat/>
    <w:rsid w:val="008212CB"/>
    <w:rPr>
      <w:i/>
      <w:iCs/>
      <w:color w:val="404040" w:themeColor="text1" w:themeTint="BF"/>
    </w:rPr>
  </w:style>
  <w:style w:type="character" w:styleId="aa">
    <w:name w:val="Emphasis"/>
    <w:basedOn w:val="a0"/>
    <w:uiPriority w:val="20"/>
    <w:qFormat/>
    <w:rsid w:val="008212CB"/>
    <w:rPr>
      <w:i/>
      <w:iCs/>
      <w:color w:val="auto"/>
    </w:rPr>
  </w:style>
  <w:style w:type="paragraph" w:styleId="ab">
    <w:name w:val="Quote"/>
    <w:basedOn w:val="a"/>
    <w:next w:val="a"/>
    <w:link w:val="ac"/>
    <w:uiPriority w:val="29"/>
    <w:qFormat/>
    <w:rsid w:val="008212CB"/>
    <w:pPr>
      <w:spacing w:before="160"/>
      <w:ind w:left="720" w:right="720"/>
    </w:pPr>
    <w:rPr>
      <w:i/>
      <w:iCs/>
      <w:color w:val="000000" w:themeColor="text1"/>
    </w:rPr>
  </w:style>
  <w:style w:type="character" w:customStyle="1" w:styleId="ac">
    <w:name w:val="ציטוט תו"/>
    <w:basedOn w:val="a0"/>
    <w:link w:val="ab"/>
    <w:uiPriority w:val="29"/>
    <w:rsid w:val="008212CB"/>
    <w:rPr>
      <w:i/>
      <w:iCs/>
      <w:color w:val="000000" w:themeColor="text1"/>
    </w:rPr>
  </w:style>
  <w:style w:type="character" w:customStyle="1" w:styleId="10">
    <w:name w:val="כותרת 1 תו"/>
    <w:basedOn w:val="a0"/>
    <w:link w:val="1"/>
    <w:uiPriority w:val="9"/>
    <w:rsid w:val="008212CB"/>
    <w:rPr>
      <w:rFonts w:asciiTheme="majorHAnsi" w:eastAsiaTheme="majorEastAsia" w:hAnsiTheme="majorHAnsi" w:cstheme="majorBidi"/>
      <w:b/>
      <w:bCs/>
      <w:smallCaps/>
      <w:color w:val="000000" w:themeColor="text1"/>
      <w:sz w:val="36"/>
      <w:szCs w:val="36"/>
    </w:rPr>
  </w:style>
  <w:style w:type="character" w:styleId="ad">
    <w:name w:val="Book Title"/>
    <w:basedOn w:val="a0"/>
    <w:uiPriority w:val="33"/>
    <w:qFormat/>
    <w:rsid w:val="008212CB"/>
    <w:rPr>
      <w:b w:val="0"/>
      <w:bCs w:val="0"/>
      <w:smallCaps/>
      <w:spacing w:val="5"/>
    </w:rPr>
  </w:style>
  <w:style w:type="character" w:customStyle="1" w:styleId="20">
    <w:name w:val="כותרת 2 תו"/>
    <w:basedOn w:val="a0"/>
    <w:link w:val="2"/>
    <w:uiPriority w:val="9"/>
    <w:rsid w:val="008212CB"/>
    <w:rPr>
      <w:rFonts w:asciiTheme="majorHAnsi" w:eastAsiaTheme="majorEastAsia" w:hAnsiTheme="majorHAnsi" w:cstheme="majorBidi"/>
      <w:b/>
      <w:bCs/>
      <w:smallCaps/>
      <w:color w:val="000000" w:themeColor="text1"/>
      <w:sz w:val="28"/>
      <w:szCs w:val="28"/>
    </w:rPr>
  </w:style>
  <w:style w:type="character" w:customStyle="1" w:styleId="30">
    <w:name w:val="כותרת 3 תו"/>
    <w:basedOn w:val="a0"/>
    <w:link w:val="3"/>
    <w:uiPriority w:val="9"/>
    <w:rsid w:val="008212CB"/>
    <w:rPr>
      <w:rFonts w:asciiTheme="majorHAnsi" w:eastAsiaTheme="majorEastAsia" w:hAnsiTheme="majorHAnsi" w:cstheme="majorBidi"/>
      <w:b/>
      <w:bCs/>
      <w:color w:val="000000" w:themeColor="text1"/>
    </w:rPr>
  </w:style>
  <w:style w:type="character" w:customStyle="1" w:styleId="40">
    <w:name w:val="כותרת 4 תו"/>
    <w:basedOn w:val="a0"/>
    <w:link w:val="4"/>
    <w:uiPriority w:val="9"/>
    <w:rsid w:val="008212CB"/>
    <w:rPr>
      <w:rFonts w:asciiTheme="majorHAnsi" w:eastAsiaTheme="majorEastAsia" w:hAnsiTheme="majorHAnsi" w:cstheme="majorBidi"/>
      <w:b/>
      <w:bCs/>
      <w:i/>
      <w:iCs/>
      <w:color w:val="000000" w:themeColor="text1"/>
    </w:rPr>
  </w:style>
  <w:style w:type="character" w:customStyle="1" w:styleId="50">
    <w:name w:val="כותרת 5 תו"/>
    <w:basedOn w:val="a0"/>
    <w:link w:val="5"/>
    <w:uiPriority w:val="9"/>
    <w:rsid w:val="008212CB"/>
    <w:rPr>
      <w:rFonts w:asciiTheme="majorHAnsi" w:eastAsiaTheme="majorEastAsia" w:hAnsiTheme="majorHAnsi" w:cstheme="majorBidi"/>
      <w:color w:val="323E4F" w:themeColor="text2" w:themeShade="BF"/>
    </w:rPr>
  </w:style>
  <w:style w:type="character" w:customStyle="1" w:styleId="60">
    <w:name w:val="כותרת 6 תו"/>
    <w:basedOn w:val="a0"/>
    <w:link w:val="6"/>
    <w:uiPriority w:val="9"/>
    <w:semiHidden/>
    <w:rsid w:val="008212CB"/>
    <w:rPr>
      <w:rFonts w:asciiTheme="majorHAnsi" w:eastAsiaTheme="majorEastAsia" w:hAnsiTheme="majorHAnsi" w:cstheme="majorBidi"/>
      <w:i/>
      <w:iCs/>
      <w:color w:val="323E4F" w:themeColor="text2" w:themeShade="BF"/>
    </w:rPr>
  </w:style>
  <w:style w:type="character" w:customStyle="1" w:styleId="70">
    <w:name w:val="כותרת 7 תו"/>
    <w:basedOn w:val="a0"/>
    <w:link w:val="7"/>
    <w:uiPriority w:val="9"/>
    <w:semiHidden/>
    <w:rsid w:val="008212CB"/>
    <w:rPr>
      <w:rFonts w:asciiTheme="majorHAnsi" w:eastAsiaTheme="majorEastAsia" w:hAnsiTheme="majorHAnsi" w:cstheme="majorBidi"/>
      <w:i/>
      <w:iCs/>
      <w:color w:val="404040" w:themeColor="text1" w:themeTint="BF"/>
    </w:rPr>
  </w:style>
  <w:style w:type="character" w:customStyle="1" w:styleId="80">
    <w:name w:val="כותרת 8 תו"/>
    <w:basedOn w:val="a0"/>
    <w:link w:val="8"/>
    <w:uiPriority w:val="9"/>
    <w:semiHidden/>
    <w:rsid w:val="008212CB"/>
    <w:rPr>
      <w:rFonts w:asciiTheme="majorHAnsi" w:eastAsiaTheme="majorEastAsia" w:hAnsiTheme="majorHAnsi" w:cstheme="majorBidi"/>
      <w:color w:val="404040" w:themeColor="text1" w:themeTint="BF"/>
      <w:sz w:val="20"/>
      <w:szCs w:val="20"/>
    </w:rPr>
  </w:style>
  <w:style w:type="character" w:customStyle="1" w:styleId="90">
    <w:name w:val="כותרת 9 תו"/>
    <w:basedOn w:val="a0"/>
    <w:link w:val="9"/>
    <w:uiPriority w:val="9"/>
    <w:semiHidden/>
    <w:rsid w:val="008212CB"/>
    <w:rPr>
      <w:rFonts w:asciiTheme="majorHAnsi" w:eastAsiaTheme="majorEastAsia" w:hAnsiTheme="majorHAnsi" w:cstheme="majorBidi"/>
      <w:i/>
      <w:iCs/>
      <w:color w:val="404040" w:themeColor="text1" w:themeTint="BF"/>
      <w:sz w:val="20"/>
      <w:szCs w:val="20"/>
    </w:rPr>
  </w:style>
  <w:style w:type="paragraph" w:styleId="ae">
    <w:name w:val="caption"/>
    <w:basedOn w:val="a"/>
    <w:next w:val="a"/>
    <w:uiPriority w:val="35"/>
    <w:unhideWhenUsed/>
    <w:qFormat/>
    <w:rsid w:val="008212CB"/>
    <w:pPr>
      <w:spacing w:after="200" w:line="240" w:lineRule="auto"/>
    </w:pPr>
    <w:rPr>
      <w:i/>
      <w:iCs/>
      <w:color w:val="44546A" w:themeColor="text2"/>
      <w:sz w:val="18"/>
      <w:szCs w:val="18"/>
    </w:rPr>
  </w:style>
  <w:style w:type="paragraph" w:styleId="af">
    <w:name w:val="No Spacing"/>
    <w:uiPriority w:val="1"/>
    <w:qFormat/>
    <w:rsid w:val="008212CB"/>
    <w:pPr>
      <w:spacing w:after="0" w:line="240" w:lineRule="auto"/>
    </w:pPr>
  </w:style>
  <w:style w:type="paragraph" w:styleId="af0">
    <w:name w:val="Intense Quote"/>
    <w:basedOn w:val="a"/>
    <w:next w:val="a"/>
    <w:link w:val="af1"/>
    <w:uiPriority w:val="30"/>
    <w:qFormat/>
    <w:rsid w:val="008212CB"/>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af1">
    <w:name w:val="ציטוט חזק תו"/>
    <w:basedOn w:val="a0"/>
    <w:link w:val="af0"/>
    <w:uiPriority w:val="30"/>
    <w:rsid w:val="008212CB"/>
    <w:rPr>
      <w:color w:val="000000" w:themeColor="text1"/>
      <w:shd w:val="clear" w:color="auto" w:fill="F2F2F2" w:themeFill="background1" w:themeFillShade="F2"/>
    </w:rPr>
  </w:style>
  <w:style w:type="character" w:styleId="af2">
    <w:name w:val="Subtle Reference"/>
    <w:basedOn w:val="a0"/>
    <w:uiPriority w:val="31"/>
    <w:qFormat/>
    <w:rsid w:val="008212CB"/>
    <w:rPr>
      <w:smallCaps/>
      <w:color w:val="404040" w:themeColor="text1" w:themeTint="BF"/>
      <w:u w:val="single" w:color="7F7F7F" w:themeColor="text1" w:themeTint="80"/>
    </w:rPr>
  </w:style>
  <w:style w:type="character" w:styleId="af3">
    <w:name w:val="Intense Reference"/>
    <w:basedOn w:val="a0"/>
    <w:uiPriority w:val="32"/>
    <w:qFormat/>
    <w:rsid w:val="008212CB"/>
    <w:rPr>
      <w:b/>
      <w:bCs/>
      <w:smallCaps/>
      <w:u w:val="single"/>
    </w:rPr>
  </w:style>
  <w:style w:type="paragraph" w:styleId="af4">
    <w:name w:val="TOC Heading"/>
    <w:basedOn w:val="1"/>
    <w:next w:val="a"/>
    <w:uiPriority w:val="39"/>
    <w:unhideWhenUsed/>
    <w:qFormat/>
    <w:rsid w:val="008212CB"/>
    <w:pPr>
      <w:outlineLvl w:val="9"/>
    </w:pPr>
  </w:style>
  <w:style w:type="paragraph" w:styleId="af5">
    <w:name w:val="List Paragraph"/>
    <w:basedOn w:val="a"/>
    <w:uiPriority w:val="34"/>
    <w:qFormat/>
    <w:rsid w:val="00A92E2A"/>
    <w:pPr>
      <w:ind w:left="720"/>
      <w:contextualSpacing/>
    </w:pPr>
  </w:style>
  <w:style w:type="paragraph" w:styleId="TOC1">
    <w:name w:val="toc 1"/>
    <w:basedOn w:val="a"/>
    <w:next w:val="a"/>
    <w:autoRedefine/>
    <w:uiPriority w:val="39"/>
    <w:unhideWhenUsed/>
    <w:rsid w:val="002F124D"/>
    <w:pPr>
      <w:tabs>
        <w:tab w:val="left" w:pos="440"/>
        <w:tab w:val="right" w:leader="dot" w:pos="9016"/>
      </w:tabs>
      <w:spacing w:after="100"/>
    </w:pPr>
  </w:style>
  <w:style w:type="paragraph" w:styleId="TOC2">
    <w:name w:val="toc 2"/>
    <w:basedOn w:val="a"/>
    <w:next w:val="a"/>
    <w:autoRedefine/>
    <w:uiPriority w:val="39"/>
    <w:unhideWhenUsed/>
    <w:rsid w:val="00D22E84"/>
    <w:pPr>
      <w:tabs>
        <w:tab w:val="left" w:pos="880"/>
        <w:tab w:val="right" w:leader="dot" w:pos="9016"/>
      </w:tabs>
      <w:spacing w:after="100"/>
      <w:ind w:left="220"/>
    </w:pPr>
  </w:style>
  <w:style w:type="paragraph" w:styleId="TOC3">
    <w:name w:val="toc 3"/>
    <w:basedOn w:val="a"/>
    <w:next w:val="a"/>
    <w:autoRedefine/>
    <w:uiPriority w:val="39"/>
    <w:unhideWhenUsed/>
    <w:rsid w:val="006E3135"/>
    <w:pPr>
      <w:spacing w:after="100"/>
      <w:ind w:left="440"/>
    </w:pPr>
  </w:style>
  <w:style w:type="character" w:styleId="Hyperlink">
    <w:name w:val="Hyperlink"/>
    <w:basedOn w:val="a0"/>
    <w:uiPriority w:val="99"/>
    <w:unhideWhenUsed/>
    <w:rsid w:val="006E3135"/>
    <w:rPr>
      <w:color w:val="0563C1" w:themeColor="hyperlink"/>
      <w:u w:val="single"/>
    </w:rPr>
  </w:style>
  <w:style w:type="table" w:styleId="af6">
    <w:name w:val="Table Grid"/>
    <w:basedOn w:val="a1"/>
    <w:uiPriority w:val="39"/>
    <w:rsid w:val="009F1D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2">
    <w:name w:val="Grid Table 4 Accent 2"/>
    <w:basedOn w:val="a1"/>
    <w:uiPriority w:val="49"/>
    <w:rsid w:val="00B5784F"/>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af7">
    <w:name w:val="header"/>
    <w:basedOn w:val="a"/>
    <w:link w:val="af8"/>
    <w:unhideWhenUsed/>
    <w:rsid w:val="00EA2839"/>
    <w:pPr>
      <w:tabs>
        <w:tab w:val="center" w:pos="4513"/>
        <w:tab w:val="right" w:pos="9026"/>
      </w:tabs>
      <w:spacing w:after="0" w:line="240" w:lineRule="auto"/>
    </w:pPr>
  </w:style>
  <w:style w:type="character" w:customStyle="1" w:styleId="af8">
    <w:name w:val="כותרת עליונה תו"/>
    <w:basedOn w:val="a0"/>
    <w:link w:val="af7"/>
    <w:rsid w:val="00EA2839"/>
  </w:style>
  <w:style w:type="paragraph" w:styleId="af9">
    <w:name w:val="footer"/>
    <w:basedOn w:val="a"/>
    <w:link w:val="afa"/>
    <w:uiPriority w:val="99"/>
    <w:unhideWhenUsed/>
    <w:rsid w:val="00EA2839"/>
    <w:pPr>
      <w:tabs>
        <w:tab w:val="center" w:pos="4513"/>
        <w:tab w:val="right" w:pos="9026"/>
      </w:tabs>
      <w:spacing w:after="0" w:line="240" w:lineRule="auto"/>
    </w:pPr>
  </w:style>
  <w:style w:type="character" w:customStyle="1" w:styleId="afa">
    <w:name w:val="כותרת תחתונה תו"/>
    <w:basedOn w:val="a0"/>
    <w:link w:val="af9"/>
    <w:uiPriority w:val="99"/>
    <w:rsid w:val="00EA2839"/>
  </w:style>
  <w:style w:type="table" w:styleId="4-3">
    <w:name w:val="Grid Table 4 Accent 3"/>
    <w:basedOn w:val="a1"/>
    <w:uiPriority w:val="49"/>
    <w:rsid w:val="005F104E"/>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afb">
    <w:name w:val="table of figures"/>
    <w:basedOn w:val="a"/>
    <w:next w:val="a"/>
    <w:uiPriority w:val="99"/>
    <w:unhideWhenUsed/>
    <w:rsid w:val="005C1ECC"/>
    <w:pPr>
      <w:spacing w:after="0"/>
      <w:ind w:left="440" w:hanging="440"/>
    </w:pPr>
    <w:rPr>
      <w:rFonts w:cstheme="minorHAnsi"/>
      <w:caps/>
      <w:sz w:val="20"/>
      <w:szCs w:val="20"/>
    </w:rPr>
  </w:style>
  <w:style w:type="paragraph" w:customStyle="1" w:styleId="CellBodyLeft">
    <w:name w:val="CellBodyLeft"/>
    <w:basedOn w:val="a"/>
    <w:link w:val="CellBodyLeftChar"/>
    <w:rsid w:val="00206EA7"/>
    <w:pPr>
      <w:keepLines/>
      <w:tabs>
        <w:tab w:val="left" w:pos="240"/>
        <w:tab w:val="left" w:pos="480"/>
        <w:tab w:val="left" w:pos="720"/>
        <w:tab w:val="left" w:pos="960"/>
        <w:tab w:val="left" w:pos="1200"/>
        <w:tab w:val="left" w:pos="1440"/>
        <w:tab w:val="left" w:pos="1680"/>
        <w:tab w:val="left" w:pos="1920"/>
      </w:tabs>
      <w:spacing w:before="60" w:after="60" w:line="200" w:lineRule="exact"/>
      <w:ind w:left="20" w:right="20"/>
    </w:pPr>
    <w:rPr>
      <w:color w:val="000000"/>
      <w:sz w:val="16"/>
      <w:szCs w:val="21"/>
    </w:rPr>
  </w:style>
  <w:style w:type="character" w:customStyle="1" w:styleId="CellBodyLeftChar">
    <w:name w:val="CellBodyLeft Char"/>
    <w:basedOn w:val="a0"/>
    <w:link w:val="CellBodyLeft"/>
    <w:rsid w:val="00206EA7"/>
    <w:rPr>
      <w:color w:val="000000"/>
      <w:sz w:val="16"/>
      <w:szCs w:val="21"/>
    </w:rPr>
  </w:style>
  <w:style w:type="paragraph" w:customStyle="1" w:styleId="CellHeadingCenter">
    <w:name w:val="CellHeadingCenter"/>
    <w:basedOn w:val="a"/>
    <w:link w:val="CellHeadingCenterChar"/>
    <w:rsid w:val="00206EA7"/>
    <w:pPr>
      <w:keepNext/>
      <w:keepLines/>
      <w:spacing w:before="120" w:after="120" w:line="160" w:lineRule="exact"/>
      <w:ind w:left="40" w:right="40"/>
      <w:jc w:val="center"/>
    </w:pPr>
    <w:rPr>
      <w:b/>
      <w:color w:val="0000FF"/>
      <w:sz w:val="16"/>
      <w:szCs w:val="21"/>
    </w:rPr>
  </w:style>
  <w:style w:type="character" w:customStyle="1" w:styleId="CellHeadingCenterChar">
    <w:name w:val="CellHeadingCenter Char"/>
    <w:basedOn w:val="a0"/>
    <w:link w:val="CellHeadingCenter"/>
    <w:rsid w:val="00206EA7"/>
    <w:rPr>
      <w:b/>
      <w:color w:val="0000FF"/>
      <w:sz w:val="16"/>
      <w:szCs w:val="21"/>
    </w:rPr>
  </w:style>
  <w:style w:type="table" w:styleId="41">
    <w:name w:val="Grid Table 4"/>
    <w:basedOn w:val="a1"/>
    <w:uiPriority w:val="49"/>
    <w:rsid w:val="000566D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afc">
    <w:name w:val="Unresolved Mention"/>
    <w:basedOn w:val="a0"/>
    <w:uiPriority w:val="99"/>
    <w:semiHidden/>
    <w:unhideWhenUsed/>
    <w:rsid w:val="005D3BC5"/>
    <w:rPr>
      <w:color w:val="605E5C"/>
      <w:shd w:val="clear" w:color="auto" w:fill="E1DFDD"/>
    </w:rPr>
  </w:style>
  <w:style w:type="table" w:customStyle="1" w:styleId="TableGrid">
    <w:name w:val="TableGrid"/>
    <w:rsid w:val="005A72AF"/>
    <w:pPr>
      <w:spacing w:after="0" w:line="240" w:lineRule="auto"/>
    </w:pPr>
    <w:tblPr>
      <w:tblCellMar>
        <w:top w:w="0" w:type="dxa"/>
        <w:left w:w="0" w:type="dxa"/>
        <w:bottom w:w="0" w:type="dxa"/>
        <w:right w:w="0" w:type="dxa"/>
      </w:tblCellMar>
    </w:tblPr>
  </w:style>
  <w:style w:type="table" w:styleId="11">
    <w:name w:val="Plain Table 1"/>
    <w:basedOn w:val="a1"/>
    <w:uiPriority w:val="41"/>
    <w:rsid w:val="0067052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d">
    <w:name w:val="Balloon Text"/>
    <w:basedOn w:val="a"/>
    <w:link w:val="afe"/>
    <w:uiPriority w:val="99"/>
    <w:semiHidden/>
    <w:unhideWhenUsed/>
    <w:rsid w:val="00A24A77"/>
    <w:pPr>
      <w:spacing w:after="0" w:line="240" w:lineRule="auto"/>
    </w:pPr>
    <w:rPr>
      <w:rFonts w:ascii="Segoe UI" w:hAnsi="Segoe UI" w:cs="Segoe UI"/>
      <w:sz w:val="18"/>
      <w:szCs w:val="18"/>
    </w:rPr>
  </w:style>
  <w:style w:type="character" w:customStyle="1" w:styleId="afe">
    <w:name w:val="טקסט בלונים תו"/>
    <w:basedOn w:val="a0"/>
    <w:link w:val="afd"/>
    <w:uiPriority w:val="99"/>
    <w:semiHidden/>
    <w:rsid w:val="00A24A77"/>
    <w:rPr>
      <w:rFonts w:ascii="Segoe UI" w:hAnsi="Segoe UI" w:cs="Segoe UI"/>
      <w:sz w:val="18"/>
      <w:szCs w:val="18"/>
    </w:rPr>
  </w:style>
  <w:style w:type="character" w:customStyle="1" w:styleId="sc51">
    <w:name w:val="sc51"/>
    <w:basedOn w:val="a0"/>
    <w:rsid w:val="00815321"/>
    <w:rPr>
      <w:rFonts w:ascii="Consolas" w:hAnsi="Consolas" w:hint="default"/>
      <w:color w:val="B58900"/>
      <w:sz w:val="20"/>
      <w:szCs w:val="20"/>
    </w:rPr>
  </w:style>
  <w:style w:type="character" w:customStyle="1" w:styleId="sc0">
    <w:name w:val="sc0"/>
    <w:basedOn w:val="a0"/>
    <w:rsid w:val="00815321"/>
    <w:rPr>
      <w:rFonts w:ascii="Consolas" w:hAnsi="Consolas" w:hint="default"/>
      <w:color w:val="839496"/>
      <w:sz w:val="20"/>
      <w:szCs w:val="20"/>
    </w:rPr>
  </w:style>
  <w:style w:type="character" w:customStyle="1" w:styleId="sc41">
    <w:name w:val="sc41"/>
    <w:basedOn w:val="a0"/>
    <w:rsid w:val="00815321"/>
    <w:rPr>
      <w:rFonts w:ascii="Consolas" w:hAnsi="Consolas" w:hint="default"/>
      <w:color w:val="93A1A1"/>
      <w:sz w:val="20"/>
      <w:szCs w:val="20"/>
    </w:rPr>
  </w:style>
  <w:style w:type="character" w:customStyle="1" w:styleId="sc61">
    <w:name w:val="sc61"/>
    <w:basedOn w:val="a0"/>
    <w:rsid w:val="00815321"/>
    <w:rPr>
      <w:rFonts w:ascii="Consolas" w:hAnsi="Consolas" w:hint="default"/>
      <w:color w:val="859900"/>
      <w:sz w:val="20"/>
      <w:szCs w:val="20"/>
    </w:rPr>
  </w:style>
  <w:style w:type="character" w:customStyle="1" w:styleId="sc10">
    <w:name w:val="sc10"/>
    <w:basedOn w:val="a0"/>
    <w:rsid w:val="00815321"/>
    <w:rPr>
      <w:rFonts w:ascii="Consolas" w:hAnsi="Consolas" w:hint="default"/>
      <w:color w:val="839496"/>
      <w:sz w:val="20"/>
      <w:szCs w:val="20"/>
    </w:rPr>
  </w:style>
  <w:style w:type="character" w:customStyle="1" w:styleId="sc91">
    <w:name w:val="sc91"/>
    <w:basedOn w:val="a0"/>
    <w:rsid w:val="00815321"/>
    <w:rPr>
      <w:rFonts w:ascii="Consolas" w:hAnsi="Consolas" w:hint="default"/>
      <w:color w:val="268BD2"/>
      <w:sz w:val="20"/>
      <w:szCs w:val="20"/>
    </w:rPr>
  </w:style>
  <w:style w:type="character" w:customStyle="1" w:styleId="fontstyle01">
    <w:name w:val="fontstyle01"/>
    <w:basedOn w:val="a0"/>
    <w:rsid w:val="00253537"/>
    <w:rPr>
      <w:rFonts w:ascii="CMBX12" w:hAnsi="CMBX12" w:hint="default"/>
      <w:b/>
      <w:bCs/>
      <w:i w:val="0"/>
      <w:iCs w:val="0"/>
      <w:color w:val="000000"/>
      <w:sz w:val="30"/>
      <w:szCs w:val="30"/>
    </w:rPr>
  </w:style>
  <w:style w:type="character" w:styleId="FollowedHyperlink">
    <w:name w:val="FollowedHyperlink"/>
    <w:basedOn w:val="a0"/>
    <w:uiPriority w:val="99"/>
    <w:semiHidden/>
    <w:unhideWhenUsed/>
    <w:rsid w:val="009A7CC7"/>
    <w:rPr>
      <w:color w:val="954F72" w:themeColor="followedHyperlink"/>
      <w:u w:val="single"/>
    </w:rPr>
  </w:style>
  <w:style w:type="character" w:customStyle="1" w:styleId="sc101">
    <w:name w:val="sc101"/>
    <w:basedOn w:val="a0"/>
    <w:rsid w:val="00D70B00"/>
    <w:rPr>
      <w:rFonts w:ascii="Consolas" w:hAnsi="Consolas" w:hint="default"/>
      <w:color w:val="CDA869"/>
      <w:sz w:val="20"/>
      <w:szCs w:val="20"/>
    </w:rPr>
  </w:style>
  <w:style w:type="character" w:customStyle="1" w:styleId="sc111">
    <w:name w:val="sc111"/>
    <w:basedOn w:val="a0"/>
    <w:rsid w:val="00D70B00"/>
    <w:rPr>
      <w:rFonts w:ascii="Consolas" w:hAnsi="Consolas" w:hint="default"/>
      <w:color w:val="CF6A4C"/>
      <w:sz w:val="20"/>
      <w:szCs w:val="20"/>
    </w:rPr>
  </w:style>
  <w:style w:type="character" w:customStyle="1" w:styleId="sc11">
    <w:name w:val="sc11"/>
    <w:basedOn w:val="a0"/>
    <w:rsid w:val="005B28AC"/>
    <w:rPr>
      <w:rFonts w:ascii="Consolas" w:hAnsi="Consolas" w:hint="default"/>
      <w:color w:val="DCDCCC"/>
      <w:sz w:val="20"/>
      <w:szCs w:val="20"/>
    </w:rPr>
  </w:style>
  <w:style w:type="character" w:customStyle="1" w:styleId="sc12">
    <w:name w:val="sc12"/>
    <w:basedOn w:val="a0"/>
    <w:rsid w:val="005B28AC"/>
    <w:rPr>
      <w:rFonts w:ascii="Consolas" w:hAnsi="Consolas" w:hint="default"/>
      <w:b/>
      <w:bCs/>
      <w:i/>
      <w:iCs/>
      <w:color w:val="7F9F7F"/>
      <w:sz w:val="20"/>
      <w:szCs w:val="20"/>
    </w:rPr>
  </w:style>
  <w:style w:type="character" w:customStyle="1" w:styleId="sc21">
    <w:name w:val="sc21"/>
    <w:basedOn w:val="a0"/>
    <w:rsid w:val="005B28AC"/>
    <w:rPr>
      <w:rFonts w:ascii="Consolas" w:hAnsi="Consolas" w:hint="default"/>
      <w:color w:val="8CD0D3"/>
      <w:sz w:val="20"/>
      <w:szCs w:val="20"/>
    </w:rPr>
  </w:style>
  <w:style w:type="character" w:customStyle="1" w:styleId="pl-c1">
    <w:name w:val="pl-c1"/>
    <w:basedOn w:val="a0"/>
    <w:rsid w:val="00476593"/>
  </w:style>
  <w:style w:type="paragraph" w:styleId="aff">
    <w:name w:val="endnote text"/>
    <w:basedOn w:val="a"/>
    <w:link w:val="aff0"/>
    <w:uiPriority w:val="99"/>
    <w:semiHidden/>
    <w:unhideWhenUsed/>
    <w:rsid w:val="000E3593"/>
    <w:pPr>
      <w:spacing w:after="0" w:line="240" w:lineRule="auto"/>
    </w:pPr>
    <w:rPr>
      <w:sz w:val="20"/>
      <w:szCs w:val="20"/>
    </w:rPr>
  </w:style>
  <w:style w:type="character" w:customStyle="1" w:styleId="aff0">
    <w:name w:val="טקסט הערת סיום תו"/>
    <w:basedOn w:val="a0"/>
    <w:link w:val="aff"/>
    <w:uiPriority w:val="99"/>
    <w:semiHidden/>
    <w:rsid w:val="000E3593"/>
    <w:rPr>
      <w:sz w:val="20"/>
      <w:szCs w:val="20"/>
    </w:rPr>
  </w:style>
  <w:style w:type="character" w:styleId="aff1">
    <w:name w:val="endnote reference"/>
    <w:basedOn w:val="a0"/>
    <w:uiPriority w:val="99"/>
    <w:semiHidden/>
    <w:unhideWhenUsed/>
    <w:rsid w:val="000E3593"/>
    <w:rPr>
      <w:vertAlign w:val="superscript"/>
    </w:rPr>
  </w:style>
  <w:style w:type="paragraph" w:styleId="aff2">
    <w:name w:val="footnote text"/>
    <w:basedOn w:val="a"/>
    <w:link w:val="aff3"/>
    <w:uiPriority w:val="99"/>
    <w:semiHidden/>
    <w:unhideWhenUsed/>
    <w:rsid w:val="000E3593"/>
    <w:pPr>
      <w:spacing w:after="0" w:line="240" w:lineRule="auto"/>
    </w:pPr>
    <w:rPr>
      <w:sz w:val="20"/>
      <w:szCs w:val="20"/>
    </w:rPr>
  </w:style>
  <w:style w:type="character" w:customStyle="1" w:styleId="aff3">
    <w:name w:val="טקסט הערת שוליים תו"/>
    <w:basedOn w:val="a0"/>
    <w:link w:val="aff2"/>
    <w:uiPriority w:val="99"/>
    <w:semiHidden/>
    <w:rsid w:val="000E3593"/>
    <w:rPr>
      <w:sz w:val="20"/>
      <w:szCs w:val="20"/>
    </w:rPr>
  </w:style>
  <w:style w:type="character" w:styleId="aff4">
    <w:name w:val="footnote reference"/>
    <w:basedOn w:val="a0"/>
    <w:uiPriority w:val="99"/>
    <w:semiHidden/>
    <w:unhideWhenUsed/>
    <w:rsid w:val="000E3593"/>
    <w:rPr>
      <w:vertAlign w:val="superscript"/>
    </w:rPr>
  </w:style>
  <w:style w:type="paragraph" w:styleId="NormalWeb">
    <w:name w:val="Normal (Web)"/>
    <w:basedOn w:val="a"/>
    <w:uiPriority w:val="99"/>
    <w:unhideWhenUsed/>
    <w:rsid w:val="00143D7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k">
    <w:name w:val="pl-k"/>
    <w:basedOn w:val="a0"/>
    <w:rsid w:val="00143D7D"/>
  </w:style>
  <w:style w:type="character" w:customStyle="1" w:styleId="pl-c">
    <w:name w:val="pl-c"/>
    <w:basedOn w:val="a0"/>
    <w:rsid w:val="00CD5860"/>
  </w:style>
  <w:style w:type="character" w:styleId="HTMLCode">
    <w:name w:val="HTML Code"/>
    <w:basedOn w:val="a0"/>
    <w:uiPriority w:val="99"/>
    <w:semiHidden/>
    <w:unhideWhenUsed/>
    <w:rsid w:val="00986BB3"/>
    <w:rPr>
      <w:rFonts w:ascii="Courier New" w:eastAsia="Times New Roman" w:hAnsi="Courier New" w:cs="Courier New"/>
      <w:sz w:val="20"/>
      <w:szCs w:val="20"/>
    </w:rPr>
  </w:style>
  <w:style w:type="character" w:styleId="aff5">
    <w:name w:val="annotation reference"/>
    <w:basedOn w:val="a0"/>
    <w:uiPriority w:val="99"/>
    <w:semiHidden/>
    <w:unhideWhenUsed/>
    <w:rsid w:val="0098243D"/>
    <w:rPr>
      <w:sz w:val="16"/>
      <w:szCs w:val="16"/>
    </w:rPr>
  </w:style>
  <w:style w:type="paragraph" w:styleId="aff6">
    <w:name w:val="annotation text"/>
    <w:basedOn w:val="a"/>
    <w:link w:val="aff7"/>
    <w:uiPriority w:val="99"/>
    <w:semiHidden/>
    <w:unhideWhenUsed/>
    <w:rsid w:val="0098243D"/>
    <w:pPr>
      <w:spacing w:line="240" w:lineRule="auto"/>
    </w:pPr>
    <w:rPr>
      <w:sz w:val="20"/>
      <w:szCs w:val="20"/>
    </w:rPr>
  </w:style>
  <w:style w:type="character" w:customStyle="1" w:styleId="aff7">
    <w:name w:val="טקסט הערה תו"/>
    <w:basedOn w:val="a0"/>
    <w:link w:val="aff6"/>
    <w:uiPriority w:val="99"/>
    <w:semiHidden/>
    <w:rsid w:val="0098243D"/>
    <w:rPr>
      <w:sz w:val="20"/>
      <w:szCs w:val="20"/>
    </w:rPr>
  </w:style>
  <w:style w:type="paragraph" w:styleId="aff8">
    <w:name w:val="annotation subject"/>
    <w:basedOn w:val="aff6"/>
    <w:next w:val="aff6"/>
    <w:link w:val="aff9"/>
    <w:uiPriority w:val="99"/>
    <w:semiHidden/>
    <w:unhideWhenUsed/>
    <w:rsid w:val="0098243D"/>
    <w:rPr>
      <w:b/>
      <w:bCs/>
    </w:rPr>
  </w:style>
  <w:style w:type="character" w:customStyle="1" w:styleId="aff9">
    <w:name w:val="נושא הערה תו"/>
    <w:basedOn w:val="aff7"/>
    <w:link w:val="aff8"/>
    <w:uiPriority w:val="99"/>
    <w:semiHidden/>
    <w:rsid w:val="0098243D"/>
    <w:rPr>
      <w:b/>
      <w:bCs/>
      <w:sz w:val="20"/>
      <w:szCs w:val="20"/>
    </w:rPr>
  </w:style>
  <w:style w:type="paragraph" w:styleId="affa">
    <w:name w:val="Revision"/>
    <w:hidden/>
    <w:uiPriority w:val="99"/>
    <w:semiHidden/>
    <w:rsid w:val="00E07E0C"/>
    <w:pPr>
      <w:spacing w:after="0" w:line="240" w:lineRule="auto"/>
    </w:pPr>
  </w:style>
  <w:style w:type="table" w:styleId="4-1">
    <w:name w:val="Grid Table 4 Accent 1"/>
    <w:basedOn w:val="a1"/>
    <w:uiPriority w:val="49"/>
    <w:rsid w:val="00F01871"/>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974650">
      <w:bodyDiv w:val="1"/>
      <w:marLeft w:val="0"/>
      <w:marRight w:val="0"/>
      <w:marTop w:val="0"/>
      <w:marBottom w:val="0"/>
      <w:divBdr>
        <w:top w:val="none" w:sz="0" w:space="0" w:color="auto"/>
        <w:left w:val="none" w:sz="0" w:space="0" w:color="auto"/>
        <w:bottom w:val="none" w:sz="0" w:space="0" w:color="auto"/>
        <w:right w:val="none" w:sz="0" w:space="0" w:color="auto"/>
      </w:divBdr>
    </w:div>
    <w:div w:id="611975950">
      <w:bodyDiv w:val="1"/>
      <w:marLeft w:val="0"/>
      <w:marRight w:val="0"/>
      <w:marTop w:val="0"/>
      <w:marBottom w:val="0"/>
      <w:divBdr>
        <w:top w:val="none" w:sz="0" w:space="0" w:color="auto"/>
        <w:left w:val="none" w:sz="0" w:space="0" w:color="auto"/>
        <w:bottom w:val="none" w:sz="0" w:space="0" w:color="auto"/>
        <w:right w:val="none" w:sz="0" w:space="0" w:color="auto"/>
      </w:divBdr>
    </w:div>
    <w:div w:id="750927893">
      <w:bodyDiv w:val="1"/>
      <w:marLeft w:val="0"/>
      <w:marRight w:val="0"/>
      <w:marTop w:val="0"/>
      <w:marBottom w:val="0"/>
      <w:divBdr>
        <w:top w:val="none" w:sz="0" w:space="0" w:color="auto"/>
        <w:left w:val="none" w:sz="0" w:space="0" w:color="auto"/>
        <w:bottom w:val="none" w:sz="0" w:space="0" w:color="auto"/>
        <w:right w:val="none" w:sz="0" w:space="0" w:color="auto"/>
      </w:divBdr>
    </w:div>
    <w:div w:id="847908971">
      <w:bodyDiv w:val="1"/>
      <w:marLeft w:val="0"/>
      <w:marRight w:val="0"/>
      <w:marTop w:val="0"/>
      <w:marBottom w:val="0"/>
      <w:divBdr>
        <w:top w:val="none" w:sz="0" w:space="0" w:color="auto"/>
        <w:left w:val="none" w:sz="0" w:space="0" w:color="auto"/>
        <w:bottom w:val="none" w:sz="0" w:space="0" w:color="auto"/>
        <w:right w:val="none" w:sz="0" w:space="0" w:color="auto"/>
      </w:divBdr>
    </w:div>
    <w:div w:id="890464849">
      <w:bodyDiv w:val="1"/>
      <w:marLeft w:val="0"/>
      <w:marRight w:val="0"/>
      <w:marTop w:val="0"/>
      <w:marBottom w:val="0"/>
      <w:divBdr>
        <w:top w:val="none" w:sz="0" w:space="0" w:color="auto"/>
        <w:left w:val="none" w:sz="0" w:space="0" w:color="auto"/>
        <w:bottom w:val="none" w:sz="0" w:space="0" w:color="auto"/>
        <w:right w:val="none" w:sz="0" w:space="0" w:color="auto"/>
      </w:divBdr>
    </w:div>
    <w:div w:id="936795311">
      <w:bodyDiv w:val="1"/>
      <w:marLeft w:val="0"/>
      <w:marRight w:val="0"/>
      <w:marTop w:val="0"/>
      <w:marBottom w:val="0"/>
      <w:divBdr>
        <w:top w:val="none" w:sz="0" w:space="0" w:color="auto"/>
        <w:left w:val="none" w:sz="0" w:space="0" w:color="auto"/>
        <w:bottom w:val="none" w:sz="0" w:space="0" w:color="auto"/>
        <w:right w:val="none" w:sz="0" w:space="0" w:color="auto"/>
      </w:divBdr>
      <w:divsChild>
        <w:div w:id="1805148859">
          <w:marLeft w:val="0"/>
          <w:marRight w:val="0"/>
          <w:marTop w:val="0"/>
          <w:marBottom w:val="0"/>
          <w:divBdr>
            <w:top w:val="none" w:sz="0" w:space="0" w:color="auto"/>
            <w:left w:val="none" w:sz="0" w:space="0" w:color="auto"/>
            <w:bottom w:val="none" w:sz="0" w:space="0" w:color="auto"/>
            <w:right w:val="none" w:sz="0" w:space="0" w:color="auto"/>
          </w:divBdr>
        </w:div>
      </w:divsChild>
    </w:div>
    <w:div w:id="938172048">
      <w:bodyDiv w:val="1"/>
      <w:marLeft w:val="0"/>
      <w:marRight w:val="0"/>
      <w:marTop w:val="0"/>
      <w:marBottom w:val="0"/>
      <w:divBdr>
        <w:top w:val="none" w:sz="0" w:space="0" w:color="auto"/>
        <w:left w:val="none" w:sz="0" w:space="0" w:color="auto"/>
        <w:bottom w:val="none" w:sz="0" w:space="0" w:color="auto"/>
        <w:right w:val="none" w:sz="0" w:space="0" w:color="auto"/>
      </w:divBdr>
      <w:divsChild>
        <w:div w:id="873545273">
          <w:marLeft w:val="0"/>
          <w:marRight w:val="0"/>
          <w:marTop w:val="0"/>
          <w:marBottom w:val="0"/>
          <w:divBdr>
            <w:top w:val="none" w:sz="0" w:space="0" w:color="auto"/>
            <w:left w:val="none" w:sz="0" w:space="0" w:color="auto"/>
            <w:bottom w:val="none" w:sz="0" w:space="0" w:color="auto"/>
            <w:right w:val="none" w:sz="0" w:space="0" w:color="auto"/>
          </w:divBdr>
        </w:div>
      </w:divsChild>
    </w:div>
    <w:div w:id="1157843525">
      <w:bodyDiv w:val="1"/>
      <w:marLeft w:val="0"/>
      <w:marRight w:val="0"/>
      <w:marTop w:val="0"/>
      <w:marBottom w:val="0"/>
      <w:divBdr>
        <w:top w:val="none" w:sz="0" w:space="0" w:color="auto"/>
        <w:left w:val="none" w:sz="0" w:space="0" w:color="auto"/>
        <w:bottom w:val="none" w:sz="0" w:space="0" w:color="auto"/>
        <w:right w:val="none" w:sz="0" w:space="0" w:color="auto"/>
      </w:divBdr>
      <w:divsChild>
        <w:div w:id="79256207">
          <w:marLeft w:val="0"/>
          <w:marRight w:val="0"/>
          <w:marTop w:val="0"/>
          <w:marBottom w:val="0"/>
          <w:divBdr>
            <w:top w:val="none" w:sz="0" w:space="0" w:color="auto"/>
            <w:left w:val="none" w:sz="0" w:space="0" w:color="auto"/>
            <w:bottom w:val="none" w:sz="0" w:space="0" w:color="auto"/>
            <w:right w:val="none" w:sz="0" w:space="0" w:color="auto"/>
          </w:divBdr>
        </w:div>
      </w:divsChild>
    </w:div>
    <w:div w:id="1439443486">
      <w:bodyDiv w:val="1"/>
      <w:marLeft w:val="0"/>
      <w:marRight w:val="0"/>
      <w:marTop w:val="0"/>
      <w:marBottom w:val="0"/>
      <w:divBdr>
        <w:top w:val="none" w:sz="0" w:space="0" w:color="auto"/>
        <w:left w:val="none" w:sz="0" w:space="0" w:color="auto"/>
        <w:bottom w:val="none" w:sz="0" w:space="0" w:color="auto"/>
        <w:right w:val="none" w:sz="0" w:space="0" w:color="auto"/>
      </w:divBdr>
    </w:div>
    <w:div w:id="1484082462">
      <w:bodyDiv w:val="1"/>
      <w:marLeft w:val="0"/>
      <w:marRight w:val="0"/>
      <w:marTop w:val="0"/>
      <w:marBottom w:val="0"/>
      <w:divBdr>
        <w:top w:val="none" w:sz="0" w:space="0" w:color="auto"/>
        <w:left w:val="none" w:sz="0" w:space="0" w:color="auto"/>
        <w:bottom w:val="none" w:sz="0" w:space="0" w:color="auto"/>
        <w:right w:val="none" w:sz="0" w:space="0" w:color="auto"/>
      </w:divBdr>
    </w:div>
    <w:div w:id="1490096483">
      <w:bodyDiv w:val="1"/>
      <w:marLeft w:val="0"/>
      <w:marRight w:val="0"/>
      <w:marTop w:val="0"/>
      <w:marBottom w:val="0"/>
      <w:divBdr>
        <w:top w:val="none" w:sz="0" w:space="0" w:color="auto"/>
        <w:left w:val="none" w:sz="0" w:space="0" w:color="auto"/>
        <w:bottom w:val="none" w:sz="0" w:space="0" w:color="auto"/>
        <w:right w:val="none" w:sz="0" w:space="0" w:color="auto"/>
      </w:divBdr>
    </w:div>
    <w:div w:id="1783768246">
      <w:bodyDiv w:val="1"/>
      <w:marLeft w:val="0"/>
      <w:marRight w:val="0"/>
      <w:marTop w:val="0"/>
      <w:marBottom w:val="0"/>
      <w:divBdr>
        <w:top w:val="none" w:sz="0" w:space="0" w:color="auto"/>
        <w:left w:val="none" w:sz="0" w:space="0" w:color="auto"/>
        <w:bottom w:val="none" w:sz="0" w:space="0" w:color="auto"/>
        <w:right w:val="none" w:sz="0" w:space="0" w:color="auto"/>
      </w:divBdr>
    </w:div>
    <w:div w:id="1827091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yperlink" Target="https://technionmail-my.sharepoint.com/personal/adi_levy_campus_technion_ac_il/Documents/GPC_4T%20MAS.docx" TargetMode="External"/><Relationship Id="rId42" Type="http://schemas.openxmlformats.org/officeDocument/2006/relationships/image" Target="media/image13.png"/><Relationship Id="rId47" Type="http://schemas.openxmlformats.org/officeDocument/2006/relationships/image" Target="media/image18.png"/><Relationship Id="rId63" Type="http://schemas.openxmlformats.org/officeDocument/2006/relationships/customXml" Target="ink/ink1.xml"/><Relationship Id="rId68" Type="http://schemas.openxmlformats.org/officeDocument/2006/relationships/customXml" Target="ink/ink6.xml"/><Relationship Id="rId84" Type="http://schemas.openxmlformats.org/officeDocument/2006/relationships/customXml" Target="ink/ink10.xml"/><Relationship Id="rId89" Type="http://schemas.openxmlformats.org/officeDocument/2006/relationships/image" Target="media/image48.png"/><Relationship Id="rId16" Type="http://schemas.openxmlformats.org/officeDocument/2006/relationships/hyperlink" Target="https://technionmail-my.sharepoint.com/personal/adi_levy_campus_technion_ac_il/Documents/GPC_4T%20MAS.docx" TargetMode="External"/><Relationship Id="rId11" Type="http://schemas.openxmlformats.org/officeDocument/2006/relationships/hyperlink" Target="mailto:adi.levy@campus.technion.ac.il" TargetMode="External"/><Relationship Id="rId32" Type="http://schemas.openxmlformats.org/officeDocument/2006/relationships/header" Target="header1.xml"/><Relationship Id="rId37" Type="http://schemas.openxmlformats.org/officeDocument/2006/relationships/image" Target="media/image8.png"/><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37.png"/><Relationship Id="rId79" Type="http://schemas.openxmlformats.org/officeDocument/2006/relationships/image" Target="media/image42.png"/><Relationship Id="rId5" Type="http://schemas.openxmlformats.org/officeDocument/2006/relationships/numbering" Target="numbering.xml"/><Relationship Id="rId90" Type="http://schemas.openxmlformats.org/officeDocument/2006/relationships/image" Target="media/image49.png"/><Relationship Id="rId95" Type="http://schemas.openxmlformats.org/officeDocument/2006/relationships/image" Target="media/image54.png"/><Relationship Id="rId22" Type="http://schemas.openxmlformats.org/officeDocument/2006/relationships/hyperlink" Target="https://technionmail-my.sharepoint.com/personal/adi_levy_campus_technion_ac_il/Documents/GPC_4T%20MAS.docx" TargetMode="External"/><Relationship Id="rId27" Type="http://schemas.openxmlformats.org/officeDocument/2006/relationships/image" Target="media/image4.png"/><Relationship Id="rId43" Type="http://schemas.openxmlformats.org/officeDocument/2006/relationships/image" Target="media/image14.png"/><Relationship Id="rId48" Type="http://schemas.openxmlformats.org/officeDocument/2006/relationships/image" Target="media/image19.png"/><Relationship Id="rId64" Type="http://schemas.openxmlformats.org/officeDocument/2006/relationships/customXml" Target="ink/ink2.xml"/><Relationship Id="rId69" Type="http://schemas.openxmlformats.org/officeDocument/2006/relationships/customXml" Target="ink/ink7.xml"/><Relationship Id="rId80" Type="http://schemas.openxmlformats.org/officeDocument/2006/relationships/image" Target="media/image43.png"/><Relationship Id="rId85" Type="http://schemas.openxmlformats.org/officeDocument/2006/relationships/customXml" Target="ink/ink11.xml"/><Relationship Id="rId3" Type="http://schemas.openxmlformats.org/officeDocument/2006/relationships/customXml" Target="../customXml/item3.xml"/><Relationship Id="rId12" Type="http://schemas.openxmlformats.org/officeDocument/2006/relationships/hyperlink" Target="mailto:skadosh@campus.technion.ac.il" TargetMode="External"/><Relationship Id="rId17" Type="http://schemas.openxmlformats.org/officeDocument/2006/relationships/hyperlink" Target="https://technionmail-my.sharepoint.com/personal/adi_levy_campus_technion_ac_il/Documents/GPC_4T%20MAS.docx" TargetMode="External"/><Relationship Id="rId25" Type="http://schemas.openxmlformats.org/officeDocument/2006/relationships/image" Target="media/image2.png"/><Relationship Id="rId33" Type="http://schemas.openxmlformats.org/officeDocument/2006/relationships/footer" Target="footer1.xml"/><Relationship Id="rId38" Type="http://schemas.openxmlformats.org/officeDocument/2006/relationships/image" Target="media/image9.png"/><Relationship Id="rId46" Type="http://schemas.openxmlformats.org/officeDocument/2006/relationships/image" Target="media/image17.png"/><Relationship Id="rId59" Type="http://schemas.openxmlformats.org/officeDocument/2006/relationships/image" Target="media/image30.png"/><Relationship Id="rId67" Type="http://schemas.openxmlformats.org/officeDocument/2006/relationships/customXml" Target="ink/ink5.xml"/><Relationship Id="rId20" Type="http://schemas.openxmlformats.org/officeDocument/2006/relationships/hyperlink" Target="https://technionmail-my.sharepoint.com/personal/adi_levy_campus_technion_ac_il/Documents/GPC_4T%20MAS.docx" TargetMode="External"/><Relationship Id="rId41" Type="http://schemas.openxmlformats.org/officeDocument/2006/relationships/image" Target="media/image12.pn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customXml" Target="ink/ink8.xml"/><Relationship Id="rId75" Type="http://schemas.openxmlformats.org/officeDocument/2006/relationships/image" Target="media/image38.png"/><Relationship Id="rId83" Type="http://schemas.openxmlformats.org/officeDocument/2006/relationships/customXml" Target="ink/ink9.xml"/><Relationship Id="rId88" Type="http://schemas.openxmlformats.org/officeDocument/2006/relationships/image" Target="media/image47.png"/><Relationship Id="rId91" Type="http://schemas.openxmlformats.org/officeDocument/2006/relationships/image" Target="media/image50.png"/><Relationship Id="rId96"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technionmail-my.sharepoint.com/personal/adi_levy_campus_technion_ac_il/Documents/GPC_4T%20MAS.docx" TargetMode="External"/><Relationship Id="rId23" Type="http://schemas.openxmlformats.org/officeDocument/2006/relationships/hyperlink" Target="https://technionmail-my.sharepoint.com/personal/adi_levy_campus_technion_ac_il/Documents/GPC_4T%20MAS.docx" TargetMode="External"/><Relationship Id="rId28" Type="http://schemas.openxmlformats.org/officeDocument/2006/relationships/comments" Target="comments.xml"/><Relationship Id="rId36" Type="http://schemas.openxmlformats.org/officeDocument/2006/relationships/image" Target="media/image7.png"/><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endnotes" Target="endnotes.xml"/><Relationship Id="rId31" Type="http://schemas.microsoft.com/office/2018/08/relationships/commentsExtensible" Target="commentsExtensible.xml"/><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customXml" Target="ink/ink3.xml"/><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customXml" Target="ink/ink12.xml"/><Relationship Id="rId94" Type="http://schemas.openxmlformats.org/officeDocument/2006/relationships/image" Target="media/image53.png"/><Relationship Id="rId99"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technionmail-my.sharepoint.com/personal/adi_levy_campus_technion_ac_il/Documents/GPC_4T%20MAS.docx" TargetMode="External"/><Relationship Id="rId18" Type="http://schemas.openxmlformats.org/officeDocument/2006/relationships/hyperlink" Target="https://technionmail-my.sharepoint.com/personal/adi_levy_campus_technion_ac_il/Documents/GPC_4T%20MAS.docx" TargetMode="External"/><Relationship Id="rId39" Type="http://schemas.openxmlformats.org/officeDocument/2006/relationships/image" Target="media/image10.png"/><Relationship Id="rId34" Type="http://schemas.openxmlformats.org/officeDocument/2006/relationships/image" Target="media/image5.jpeg"/><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39.png"/><Relationship Id="rId97" Type="http://schemas.openxmlformats.org/officeDocument/2006/relationships/image" Target="media/image56.png"/><Relationship Id="rId7" Type="http://schemas.openxmlformats.org/officeDocument/2006/relationships/settings" Target="settings.xml"/><Relationship Id="rId71" Type="http://schemas.openxmlformats.org/officeDocument/2006/relationships/image" Target="media/image34.png"/><Relationship Id="rId92" Type="http://schemas.openxmlformats.org/officeDocument/2006/relationships/image" Target="media/image51.png"/><Relationship Id="rId2" Type="http://schemas.openxmlformats.org/officeDocument/2006/relationships/customXml" Target="../customXml/item2.xml"/><Relationship Id="rId29" Type="http://schemas.microsoft.com/office/2011/relationships/commentsExtended" Target="commentsExtended.xml"/><Relationship Id="rId24" Type="http://schemas.openxmlformats.org/officeDocument/2006/relationships/image" Target="media/image1.png"/><Relationship Id="rId40" Type="http://schemas.openxmlformats.org/officeDocument/2006/relationships/image" Target="media/image11.png"/><Relationship Id="rId45" Type="http://schemas.openxmlformats.org/officeDocument/2006/relationships/image" Target="media/image16.png"/><Relationship Id="rId66" Type="http://schemas.openxmlformats.org/officeDocument/2006/relationships/customXml" Target="ink/ink4.xml"/><Relationship Id="rId87" Type="http://schemas.openxmlformats.org/officeDocument/2006/relationships/image" Target="media/image46.png"/><Relationship Id="rId61" Type="http://schemas.openxmlformats.org/officeDocument/2006/relationships/image" Target="media/image32.png"/><Relationship Id="rId82" Type="http://schemas.openxmlformats.org/officeDocument/2006/relationships/image" Target="media/image45.png"/><Relationship Id="rId19" Type="http://schemas.openxmlformats.org/officeDocument/2006/relationships/hyperlink" Target="https://technionmail-my.sharepoint.com/personal/adi_levy_campus_technion_ac_il/Documents/GPC_4T%20MAS.docx" TargetMode="External"/><Relationship Id="rId14" Type="http://schemas.openxmlformats.org/officeDocument/2006/relationships/hyperlink" Target="https://technionmail-my.sharepoint.com/personal/adi_levy_campus_technion_ac_il/Documents/GPC_4T%20MAS.docx" TargetMode="External"/><Relationship Id="rId30" Type="http://schemas.microsoft.com/office/2016/09/relationships/commentsIds" Target="commentsIds.xml"/><Relationship Id="rId35" Type="http://schemas.openxmlformats.org/officeDocument/2006/relationships/image" Target="media/image6.png"/><Relationship Id="rId56" Type="http://schemas.openxmlformats.org/officeDocument/2006/relationships/image" Target="media/image27.png"/><Relationship Id="rId77" Type="http://schemas.openxmlformats.org/officeDocument/2006/relationships/image" Target="media/image40.png"/><Relationship Id="rId100"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22.png"/><Relationship Id="rId72" Type="http://schemas.openxmlformats.org/officeDocument/2006/relationships/image" Target="media/image35.png"/><Relationship Id="rId93" Type="http://schemas.openxmlformats.org/officeDocument/2006/relationships/image" Target="media/image52.png"/><Relationship Id="rId98"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12-15T13:32:51.10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1,'0'822,"0"-800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12-15T21:07:04.50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108 1,'2'123,"-6"147,0-236,-18 64,14-71,2 0,0 1,2 0,0 29,4-35,1 22,-2-1,-2 0,-8 46,-4-11,4 0,-1 158,13 28,-1-241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12-15T21:07:04.50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1,'0'744,"1"-705,11 55,-6-55,2 52,5 77,0 12,-13 158,0-314</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12-15T21:07:04.50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1,'0'46,"2"-1,1 1,3-1,20 82,-8-57,-3 1,9 102,-12 146,-13-287,2 23,-3 0,-12 80,-1-25,12-72,-3 0,-10 41,8-44,-8 70,14-88,-2 5,-1-5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12-15T13:32:52.49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1,'0'701,"0"-688,0 0,2 1,0-1,4 15,-1-9</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12-15T13:32:54.14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1,'2'0,"-1"0,0 1,-1-1,1 1,0-1,0 1,0-1,0 1,0 0,0-1,0 1,-1 0,1 0,0-1,-1 1,1 0,-1 0,1 0,-1 0,1 0,-1 0,1 0,-1 0,0 0,1 0,-1 0,0 0,0 1,5 36,-5-31,2 235,-1 0,19-131,-16-88</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12-15T13:32:55.82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1,'1'59,"14"117,-6-94,-3 1,-8 119,-1-62,3-88,0-29</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12-15T13:32:59.07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1,'1192'0,"-1169"0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12-15T13:33:00.97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1,'1'1,"-1"0,1 0,-1 0,1 0,0 0,-1 0,1 0,0-1,0 1,-1 0,1 0,0-1,0 1,0 0,0-1,0 1,0-1,0 1,0-1,0 0,0 1,0-1,0 0,2 0,37 7,-30-5,61 10,1-3,104-1,-70-7,113-4,-130-9,-57 6,58-2,94 9,-161-1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12-15T13:33:02.49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1,'167'13,"0"1,-10-1,10 1,-133-14,5 1,1-2,-1-2,63-12,-79 11,0 1,0 0,27 2,-27 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12-15T13:33:04.14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1,'302'16,"-190"-2,-36-3,1-2,-1-4,106-7,-99-19,-65 17</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12-15T21:07:04.50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54 1,'0'1080,"-1"-1050,-2-1,-2 1,-13 46,10-46,2 0,0 1,-1 37,8 143,0-189</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08F6DF6A229404489D7483D553472FE7" ma:contentTypeVersion="2" ma:contentTypeDescription="Create a new document." ma:contentTypeScope="" ma:versionID="c668e0f3468bcceb7d5edd8f291c28f0">
  <xsd:schema xmlns:xsd="http://www.w3.org/2001/XMLSchema" xmlns:xs="http://www.w3.org/2001/XMLSchema" xmlns:p="http://schemas.microsoft.com/office/2006/metadata/properties" xmlns:ns2="606288e6-8c22-4d5a-ba3a-57d8bfdcb94b" targetNamespace="http://schemas.microsoft.com/office/2006/metadata/properties" ma:root="true" ma:fieldsID="fc98a27672b0bbbea9dc2ba7aca896f9" ns2:_="">
    <xsd:import namespace="606288e6-8c22-4d5a-ba3a-57d8bfdcb94b"/>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06288e6-8c22-4d5a-ba3a-57d8bfdcb94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913B261-93CD-4F0C-B081-503A07A2337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4E83D879-025F-448E-88A0-EE63A58CBA1D}">
  <ds:schemaRefs>
    <ds:schemaRef ds:uri="http://schemas.openxmlformats.org/officeDocument/2006/bibliography"/>
  </ds:schemaRefs>
</ds:datastoreItem>
</file>

<file path=customXml/itemProps3.xml><?xml version="1.0" encoding="utf-8"?>
<ds:datastoreItem xmlns:ds="http://schemas.openxmlformats.org/officeDocument/2006/customXml" ds:itemID="{CD8D2CA3-9F4E-408F-A966-32F76A0247E8}">
  <ds:schemaRefs>
    <ds:schemaRef ds:uri="http://schemas.microsoft.com/sharepoint/v3/contenttype/forms"/>
  </ds:schemaRefs>
</ds:datastoreItem>
</file>

<file path=customXml/itemProps4.xml><?xml version="1.0" encoding="utf-8"?>
<ds:datastoreItem xmlns:ds="http://schemas.openxmlformats.org/officeDocument/2006/customXml" ds:itemID="{D724D5FB-1D5D-4434-98A8-D78A92E7D92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06288e6-8c22-4d5a-ba3a-57d8bfdcb94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25768</TotalTime>
  <Pages>31</Pages>
  <Words>7887</Words>
  <Characters>39439</Characters>
  <Application>Microsoft Office Word</Application>
  <DocSecurity>0</DocSecurity>
  <Lines>328</Lines>
  <Paragraphs>94</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47232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 David, Amichai</dc:creator>
  <cp:keywords/>
  <dc:description/>
  <cp:lastModifiedBy>Adi Levy</cp:lastModifiedBy>
  <cp:revision>1772</cp:revision>
  <cp:lastPrinted>2022-01-01T21:57:00Z</cp:lastPrinted>
  <dcterms:created xsi:type="dcterms:W3CDTF">2021-11-17T08:39:00Z</dcterms:created>
  <dcterms:modified xsi:type="dcterms:W3CDTF">2022-01-01T21:58:00Z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0x01010008F6DF6A229404489D7483D553472FE7</vt:lpwstr>
  </property>
</Properties>
</file>